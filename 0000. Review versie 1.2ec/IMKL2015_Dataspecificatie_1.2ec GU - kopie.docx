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2722" w:rsidRPr="007C7339" w:rsidRDefault="00C632B5" w:rsidP="007C7339">
      <w:pPr>
        <w:spacing w:line="240" w:lineRule="atLeast"/>
      </w:pPr>
      <w:r>
        <w:rPr>
          <w:noProof/>
        </w:rPr>
        <w:pict>
          <v:shapetype id="_x0000_t202" coordsize="21600,21600" o:spt="202" path="m,l,21600r21600,l21600,xe">
            <v:stroke joinstyle="miter"/>
            <v:path gradientshapeok="t" o:connecttype="rect"/>
          </v:shapetype>
          <v:shape id="_x0000_s1026" type="#_x0000_t202" style="position:absolute;left:0;text-align:left;margin-left:18pt;margin-top:-9.1pt;width:387pt;height:81pt;z-index:251669504" stroked="f">
            <v:textbox style="mso-next-textbox:#_x0000_s1026">
              <w:txbxContent>
                <w:p w:rsidR="00C632B5" w:rsidRDefault="00C632B5" w:rsidP="007911E4">
                  <w:pPr>
                    <w:spacing w:line="360" w:lineRule="auto"/>
                    <w:ind w:left="14" w:hanging="14"/>
                    <w:rPr>
                      <w:sz w:val="28"/>
                      <w:szCs w:val="28"/>
                    </w:rPr>
                  </w:pPr>
                  <w:r>
                    <w:rPr>
                      <w:sz w:val="28"/>
                      <w:szCs w:val="28"/>
                    </w:rPr>
                    <w:t>Rapport</w:t>
                  </w:r>
                </w:p>
                <w:p w:rsidR="00C632B5" w:rsidRDefault="00C632B5" w:rsidP="007911E4">
                  <w:pPr>
                    <w:spacing w:line="360" w:lineRule="auto"/>
                    <w:ind w:left="14" w:hanging="14"/>
                    <w:rPr>
                      <w:sz w:val="28"/>
                      <w:szCs w:val="28"/>
                    </w:rPr>
                  </w:pPr>
                  <w:r>
                    <w:rPr>
                      <w:sz w:val="28"/>
                      <w:szCs w:val="28"/>
                    </w:rPr>
                    <w:t>IMKL2015 - Dataspecificatie Utiliteitsnetten</w:t>
                  </w:r>
                </w:p>
              </w:txbxContent>
            </v:textbox>
            <w10:wrap type="square"/>
          </v:shape>
        </w:pict>
      </w:r>
    </w:p>
    <w:p w:rsidR="00672722" w:rsidRPr="007C7339" w:rsidRDefault="00672722" w:rsidP="007C7339">
      <w:pPr>
        <w:spacing w:line="240" w:lineRule="atLeast"/>
      </w:pPr>
    </w:p>
    <w:p w:rsidR="00672722" w:rsidRPr="007C7339" w:rsidRDefault="00672722" w:rsidP="007C7339">
      <w:pPr>
        <w:spacing w:line="240" w:lineRule="atLeast"/>
      </w:pPr>
    </w:p>
    <w:p w:rsidR="00672722" w:rsidRPr="007C7339" w:rsidRDefault="00C632B5" w:rsidP="007C7339">
      <w:pPr>
        <w:spacing w:line="240" w:lineRule="atLeast"/>
        <w:jc w:val="left"/>
        <w:rPr>
          <w:sz w:val="28"/>
          <w:szCs w:val="28"/>
        </w:rPr>
      </w:pPr>
      <w:r>
        <w:rPr>
          <w:noProof/>
          <w:sz w:val="28"/>
          <w:szCs w:val="28"/>
        </w:rPr>
        <w:pict>
          <v:rect id="_x0000_s1034" style="position:absolute;margin-left:-420.2pt;margin-top:13.9pt;width:435.85pt;height:251.3pt;z-index:251673600" fillcolor="#eeece1 [3214]" stroked="f">
            <v:fill opacity="41943f"/>
          </v:rect>
        </w:pict>
      </w:r>
    </w:p>
    <w:p w:rsidR="00672722" w:rsidRPr="007C7339" w:rsidRDefault="00F17E9F" w:rsidP="007C7339">
      <w:pPr>
        <w:spacing w:line="240" w:lineRule="atLeast"/>
        <w:jc w:val="left"/>
        <w:rPr>
          <w:sz w:val="28"/>
          <w:szCs w:val="28"/>
        </w:rPr>
      </w:pPr>
      <w:r>
        <w:rPr>
          <w:noProof/>
          <w:sz w:val="28"/>
          <w:szCs w:val="28"/>
        </w:rPr>
        <w:drawing>
          <wp:anchor distT="0" distB="0" distL="114300" distR="114300" simplePos="0" relativeHeight="251625472" behindDoc="0" locked="0" layoutInCell="1" allowOverlap="1">
            <wp:simplePos x="0" y="0"/>
            <wp:positionH relativeFrom="column">
              <wp:posOffset>-5297170</wp:posOffset>
            </wp:positionH>
            <wp:positionV relativeFrom="paragraph">
              <wp:posOffset>11430</wp:posOffset>
            </wp:positionV>
            <wp:extent cx="5500370" cy="5067300"/>
            <wp:effectExtent l="19050" t="0" r="5080" b="0"/>
            <wp:wrapTopAndBottom/>
            <wp:docPr id="3" name="Afbeelding 1" descr="cid:image004.png@01CFD247.FB21A1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cid:image004.png@01CFD247.FB21A1B0"/>
                    <pic:cNvPicPr>
                      <a:picLocks noChangeAspect="1" noChangeArrowheads="1"/>
                    </pic:cNvPicPr>
                  </pic:nvPicPr>
                  <pic:blipFill>
                    <a:blip r:embed="rId9" r:link="rId10" cstate="print"/>
                    <a:srcRect/>
                    <a:stretch>
                      <a:fillRect/>
                    </a:stretch>
                  </pic:blipFill>
                  <pic:spPr bwMode="auto">
                    <a:xfrm>
                      <a:off x="0" y="0"/>
                      <a:ext cx="5500370" cy="5067300"/>
                    </a:xfrm>
                    <a:prstGeom prst="rect">
                      <a:avLst/>
                    </a:prstGeom>
                    <a:noFill/>
                    <a:ln w="9525">
                      <a:noFill/>
                      <a:miter lim="800000"/>
                      <a:headEnd/>
                      <a:tailEnd/>
                    </a:ln>
                  </pic:spPr>
                </pic:pic>
              </a:graphicData>
            </a:graphic>
          </wp:anchor>
        </w:drawing>
      </w:r>
    </w:p>
    <w:p w:rsidR="00672722" w:rsidRPr="007C7339" w:rsidRDefault="00C632B5" w:rsidP="007C7339">
      <w:pPr>
        <w:spacing w:line="240" w:lineRule="atLeast"/>
        <w:jc w:val="left"/>
        <w:rPr>
          <w:sz w:val="28"/>
          <w:szCs w:val="28"/>
        </w:rPr>
      </w:pPr>
      <w:r>
        <w:rPr>
          <w:noProof/>
        </w:rPr>
        <w:pict>
          <v:shape id="_x0000_s1027" type="#_x0000_t202" style="position:absolute;margin-left:275.15pt;margin-top:6.25pt;width:167.25pt;height:67.5pt;z-index:251670528" stroked="f">
            <v:textbox style="mso-next-textbox:#_x0000_s1027">
              <w:txbxContent>
                <w:p w:rsidR="00C632B5" w:rsidRDefault="00C632B5">
                  <w:pPr>
                    <w:jc w:val="right"/>
                    <w:rPr>
                      <w:sz w:val="24"/>
                      <w:szCs w:val="24"/>
                    </w:rPr>
                  </w:pPr>
                  <w:bookmarkStart w:id="0" w:name="Opdrachtgever"/>
                  <w:r w:rsidRPr="00FD130F">
                    <w:rPr>
                      <w:sz w:val="24"/>
                      <w:szCs w:val="24"/>
                    </w:rPr>
                    <w:t>Geonovum</w:t>
                  </w:r>
                  <w:bookmarkEnd w:id="0"/>
                </w:p>
                <w:p w:rsidR="00C632B5" w:rsidRDefault="00C632B5">
                  <w:pPr>
                    <w:jc w:val="right"/>
                    <w:rPr>
                      <w:sz w:val="24"/>
                      <w:szCs w:val="24"/>
                    </w:rPr>
                  </w:pPr>
                </w:p>
                <w:p w:rsidR="00C632B5" w:rsidRDefault="00C632B5">
                  <w:pPr>
                    <w:jc w:val="right"/>
                    <w:rPr>
                      <w:sz w:val="24"/>
                      <w:szCs w:val="24"/>
                    </w:rPr>
                  </w:pPr>
                </w:p>
              </w:txbxContent>
            </v:textbox>
            <w10:wrap type="square"/>
          </v:shape>
        </w:pict>
      </w:r>
      <w:r>
        <w:rPr>
          <w:noProof/>
        </w:rPr>
        <w:pict>
          <v:shape id="_x0000_s1030" type="#_x0000_t202" style="position:absolute;margin-left:-6.2pt;margin-top:6.25pt;width:171pt;height:36pt;z-index:251671552" stroked="f">
            <v:textbox style="mso-next-textbox:#_x0000_s1030">
              <w:txbxContent>
                <w:p w:rsidR="00C632B5" w:rsidRDefault="00C632B5" w:rsidP="00672722">
                  <w:pPr>
                    <w:jc w:val="left"/>
                    <w:rPr>
                      <w:b/>
                    </w:rPr>
                  </w:pPr>
                  <w:r w:rsidRPr="00672722">
                    <w:rPr>
                      <w:b/>
                    </w:rPr>
                    <w:t>datum</w:t>
                  </w:r>
                </w:p>
                <w:p w:rsidR="00C632B5" w:rsidRPr="004419AB" w:rsidRDefault="00C632B5" w:rsidP="00672722">
                  <w:pPr>
                    <w:jc w:val="left"/>
                  </w:pPr>
                  <w:del w:id="1" w:author="Paul Janssen" w:date="2016-11-17T16:37:00Z">
                    <w:r w:rsidDel="005A10AC">
                      <w:delText xml:space="preserve">x </w:delText>
                    </w:r>
                  </w:del>
                  <w:ins w:id="2" w:author="Paul Janssen" w:date="2017-01-27T17:28:00Z">
                    <w:r>
                      <w:t>2</w:t>
                    </w:r>
                  </w:ins>
                  <w:ins w:id="3" w:author="Paul Janssen" w:date="2017-01-29T17:20:00Z">
                    <w:r>
                      <w:t>9</w:t>
                    </w:r>
                  </w:ins>
                  <w:ins w:id="4" w:author="Paul Janssen" w:date="2016-11-17T16:37:00Z">
                    <w:r>
                      <w:t xml:space="preserve"> </w:t>
                    </w:r>
                  </w:ins>
                  <w:del w:id="5" w:author="Paul Janssen" w:date="2017-01-27T17:28:00Z">
                    <w:r w:rsidDel="00BE4C6E">
                      <w:delText xml:space="preserve">november </w:delText>
                    </w:r>
                  </w:del>
                  <w:ins w:id="6" w:author="Paul Janssen" w:date="2017-01-27T17:28:00Z">
                    <w:r>
                      <w:t xml:space="preserve">januari </w:t>
                    </w:r>
                  </w:ins>
                  <w:r>
                    <w:t>201</w:t>
                  </w:r>
                  <w:ins w:id="7" w:author="Paul Janssen" w:date="2017-01-27T17:28:00Z">
                    <w:r>
                      <w:t>7</w:t>
                    </w:r>
                  </w:ins>
                  <w:del w:id="8" w:author="Paul Janssen" w:date="2017-01-27T17:28:00Z">
                    <w:r w:rsidDel="00BE4C6E">
                      <w:delText>6</w:delText>
                    </w:r>
                  </w:del>
                </w:p>
              </w:txbxContent>
            </v:textbox>
            <w10:wrap type="square"/>
          </v:shape>
        </w:pict>
      </w:r>
    </w:p>
    <w:p w:rsidR="00672722" w:rsidRPr="007C7339" w:rsidRDefault="00C632B5" w:rsidP="007C7339">
      <w:pPr>
        <w:spacing w:line="240" w:lineRule="atLeast"/>
        <w:jc w:val="left"/>
        <w:rPr>
          <w:sz w:val="28"/>
          <w:szCs w:val="28"/>
        </w:rPr>
      </w:pPr>
      <w:ins w:id="9" w:author="Paul Janssen" w:date="2016-11-17T16:16:00Z">
        <w:r>
          <w:rPr>
            <w:noProof/>
          </w:rPr>
          <w:pict>
            <v:shape id="Tekstvak 2" o:spid="_x0000_s1042" type="#_x0000_t202" style="position:absolute;margin-left:-72.45pt;margin-top:41.25pt;width:329.7pt;height:115.95pt;z-index:251675648;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">
              <v:textbox style="mso-fit-shape-to-text:t">
                <w:txbxContent>
                  <w:p w:rsidR="00C632B5" w:rsidRDefault="00C632B5">
                    <w:pPr>
                      <w:rPr>
                        <w:ins w:id="10" w:author="Paul Janssen" w:date="2016-11-17T16:17:00Z"/>
                      </w:rPr>
                    </w:pPr>
                    <w:ins w:id="11" w:author="Paul Janssen" w:date="2016-11-17T16:16:00Z">
                      <w:r>
                        <w:t>Informatie voor review</w:t>
                      </w:r>
                    </w:ins>
                    <w:ins w:id="12" w:author="Paul Janssen" w:date="2016-11-17T16:17:00Z">
                      <w:r>
                        <w:t>.</w:t>
                      </w:r>
                    </w:ins>
                  </w:p>
                  <w:p w:rsidR="00C632B5" w:rsidRDefault="00C632B5">
                    <w:pPr>
                      <w:rPr>
                        <w:ins w:id="13" w:author="Paul Janssen" w:date="2016-11-17T16:20:00Z"/>
                      </w:rPr>
                    </w:pPr>
                    <w:ins w:id="14" w:author="Paul Janssen" w:date="2016-11-17T16:17:00Z">
                      <w:r>
                        <w:t xml:space="preserve">Deze versie is voor review. De tekst is aangepast en gemarkeerd met </w:t>
                      </w:r>
                      <w:r w:rsidRPr="00A013ED">
                        <w:rPr>
                          <w:highlight w:val="yellow"/>
                          <w:rPrChange w:id="15" w:author="Paul Janssen" w:date="2016-11-17T16:18:00Z">
                            <w:rPr/>
                          </w:rPrChange>
                        </w:rPr>
                        <w:t>geel</w:t>
                      </w:r>
                    </w:ins>
                    <w:ins w:id="16" w:author="Paul Janssen" w:date="2016-11-17T16:18:00Z">
                      <w:r>
                        <w:t xml:space="preserve">. </w:t>
                      </w:r>
                    </w:ins>
                    <w:ins w:id="17" w:author="Paul Janssen" w:date="2016-11-17T16:27:00Z">
                      <w:r>
                        <w:t xml:space="preserve">In paragraaf </w:t>
                      </w:r>
                    </w:ins>
                    <w:ins w:id="18" w:author="Paul Janssen" w:date="2016-11-17T16:28:00Z">
                      <w:r>
                        <w:t xml:space="preserve">5.2.22 </w:t>
                      </w:r>
                    </w:ins>
                    <w:ins w:id="19" w:author="Paul Janssen" w:date="2016-11-17T16:29:00Z">
                      <w:r>
                        <w:t>is een klasse Overig beschreven waaronder ook de weesleiding valt. In</w:t>
                      </w:r>
                    </w:ins>
                    <w:ins w:id="20" w:author="Paul Janssen" w:date="2016-11-17T16:28:00Z">
                      <w:r>
                        <w:t xml:space="preserve"> </w:t>
                      </w:r>
                    </w:ins>
                    <w:ins w:id="21" w:author="Paul Janssen" w:date="2016-11-17T16:20:00Z">
                      <w:r>
                        <w:t>paragraaf 5.2.</w:t>
                      </w:r>
                    </w:ins>
                    <w:ins w:id="22" w:author="Paul Janssen" w:date="2016-11-17T16:29:00Z">
                      <w:r>
                        <w:t>2</w:t>
                      </w:r>
                    </w:ins>
                    <w:ins w:id="23" w:author="Paul Janssen" w:date="2017-01-29T16:33:00Z">
                      <w:r>
                        <w:t>4</w:t>
                      </w:r>
                    </w:ins>
                    <w:ins w:id="24" w:author="Paul Janssen" w:date="2016-11-17T16:20:00Z">
                      <w:r>
                        <w:t xml:space="preserve"> is een model voor gebiedsinformatie toegevoegd.</w:t>
                      </w:r>
                    </w:ins>
                  </w:p>
                  <w:p w:rsidR="00C632B5" w:rsidRDefault="00C632B5">
                    <w:ins w:id="25" w:author="Paul Janssen" w:date="2016-11-17T16:20:00Z">
                      <w:r>
                        <w:t xml:space="preserve">In het UML zijn </w:t>
                      </w:r>
                    </w:ins>
                    <w:ins w:id="26" w:author="Paul Janssen" w:date="2017-01-29T16:34:00Z">
                      <w:r>
                        <w:t xml:space="preserve">objecttypen die specifiek door de centrale voorziening worden gegenereerd </w:t>
                      </w:r>
                    </w:ins>
                    <w:ins w:id="27" w:author="Paul Janssen" w:date="2017-01-29T16:35:00Z">
                      <w:r>
                        <w:t xml:space="preserve">(en geen rol spelen in de aanlevering) </w:t>
                      </w:r>
                    </w:ins>
                    <w:ins w:id="28" w:author="Paul Janssen" w:date="2017-01-29T16:34:00Z">
                      <w:r>
                        <w:t>met een rode omlijning weergegeven.</w:t>
                      </w:r>
                    </w:ins>
                  </w:p>
                </w:txbxContent>
              </v:textbox>
              <w10:wrap type="square"/>
            </v:shape>
          </w:pict>
        </w:r>
      </w:ins>
    </w:p>
    <w:p w:rsidR="00672722" w:rsidRPr="007C7339" w:rsidRDefault="00C632B5" w:rsidP="007C7339">
      <w:pPr>
        <w:spacing w:line="240" w:lineRule="atLeast"/>
        <w:jc w:val="left"/>
        <w:rPr>
          <w:sz w:val="28"/>
          <w:szCs w:val="28"/>
        </w:rPr>
      </w:pPr>
      <w:r>
        <w:rPr>
          <w:noProof/>
        </w:rPr>
        <w:pict>
          <v:shape id="_x0000_s1031" type="#_x0000_t202" style="position:absolute;margin-left:-180.1pt;margin-top:11.95pt;width:171pt;height:36pt;z-index:251672576" stroked="f">
            <v:textbox style="mso-next-textbox:#_x0000_s1031">
              <w:txbxContent>
                <w:p w:rsidR="00C632B5" w:rsidRPr="00672722" w:rsidRDefault="00C632B5" w:rsidP="00796267">
                  <w:pPr>
                    <w:rPr>
                      <w:b/>
                    </w:rPr>
                  </w:pPr>
                  <w:r w:rsidRPr="00672722">
                    <w:rPr>
                      <w:b/>
                    </w:rPr>
                    <w:t>versie</w:t>
                  </w:r>
                </w:p>
                <w:p w:rsidR="00C632B5" w:rsidRPr="00DC7808" w:rsidRDefault="00C632B5" w:rsidP="00796267">
                  <w:r>
                    <w:t xml:space="preserve">1.2 </w:t>
                  </w:r>
                  <w:del w:id="29" w:author="Paul Janssen" w:date="2017-01-29T16:32:00Z">
                    <w:r w:rsidDel="000C1E46">
                      <w:delText>io</w:delText>
                    </w:r>
                  </w:del>
                  <w:ins w:id="30" w:author="Paul Janssen" w:date="2017-01-29T16:32:00Z">
                    <w:r>
                      <w:t>eindconcept</w:t>
                    </w:r>
                  </w:ins>
                </w:p>
              </w:txbxContent>
            </v:textbox>
            <w10:wrap type="square"/>
          </v:shape>
        </w:pict>
      </w:r>
    </w:p>
    <w:p w:rsidR="00672722" w:rsidRDefault="00672722" w:rsidP="007C7339">
      <w:pPr>
        <w:spacing w:line="240" w:lineRule="atLeast"/>
        <w:jc w:val="left"/>
        <w:rPr>
          <w:sz w:val="28"/>
          <w:szCs w:val="28"/>
        </w:rPr>
      </w:pPr>
    </w:p>
    <w:p w:rsidR="0071388C" w:rsidRPr="007C7339" w:rsidRDefault="0071388C" w:rsidP="007C7339">
      <w:pPr>
        <w:spacing w:line="240" w:lineRule="atLeast"/>
        <w:jc w:val="left"/>
        <w:rPr>
          <w:sz w:val="28"/>
          <w:szCs w:val="28"/>
        </w:rPr>
      </w:pPr>
    </w:p>
    <w:p w:rsidR="00672722" w:rsidRPr="007C7339" w:rsidRDefault="00672722" w:rsidP="007C7339">
      <w:pPr>
        <w:spacing w:line="240" w:lineRule="atLeast"/>
        <w:jc w:val="left"/>
        <w:sectPr w:rsidR="00672722" w:rsidRPr="007C7339" w:rsidSect="00672722">
          <w:headerReference w:type="default" r:id="rId11"/>
          <w:footerReference w:type="even" r:id="rId12"/>
          <w:footerReference w:type="default" r:id="rId13"/>
          <w:pgSz w:w="11906" w:h="16838" w:code="9"/>
          <w:pgMar w:top="2552" w:right="1622" w:bottom="1531" w:left="1622" w:header="0" w:footer="57" w:gutter="0"/>
          <w:cols w:space="708"/>
          <w:docGrid w:linePitch="360"/>
        </w:sectPr>
      </w:pPr>
    </w:p>
    <w:p w:rsidR="000427A2" w:rsidRDefault="000427A2">
      <w:pPr>
        <w:spacing w:line="240" w:lineRule="auto"/>
        <w:jc w:val="left"/>
        <w:rPr>
          <w:sz w:val="28"/>
          <w:szCs w:val="28"/>
        </w:rPr>
      </w:pPr>
      <w:r>
        <w:rPr>
          <w:sz w:val="28"/>
          <w:szCs w:val="28"/>
        </w:rPr>
        <w:lastRenderedPageBreak/>
        <w:t>Document kenmerken</w:t>
      </w:r>
    </w:p>
    <w:p w:rsidR="000427A2" w:rsidRDefault="000427A2" w:rsidP="000427A2"/>
    <w:p w:rsidR="00CD2268" w:rsidRDefault="00CD2268" w:rsidP="000427A2">
      <w:r>
        <w:t>In onderstaande tabel zijn de ke</w:t>
      </w:r>
      <w:r w:rsidR="003657E7">
        <w:t>nmerken van deze datas</w:t>
      </w:r>
      <w:r>
        <w:t>pecificatie opgenomen.</w:t>
      </w:r>
    </w:p>
    <w:p w:rsidR="00CD2268" w:rsidRDefault="00CD2268" w:rsidP="000427A2"/>
    <w:tbl>
      <w:tblPr>
        <w:tblStyle w:val="Tabelraster"/>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6567"/>
      </w:tblGrid>
      <w:tr w:rsidR="000427A2" w:rsidTr="00D372E2">
        <w:tc>
          <w:tcPr>
            <w:tcW w:w="2235" w:type="dxa"/>
          </w:tcPr>
          <w:p w:rsidR="000427A2" w:rsidRPr="000427A2" w:rsidRDefault="000427A2" w:rsidP="00E67465">
            <w:pPr>
              <w:jc w:val="left"/>
              <w:rPr>
                <w:b/>
              </w:rPr>
            </w:pPr>
            <w:r w:rsidRPr="000427A2">
              <w:rPr>
                <w:b/>
              </w:rPr>
              <w:t>Titel</w:t>
            </w:r>
          </w:p>
        </w:tc>
        <w:tc>
          <w:tcPr>
            <w:tcW w:w="6567" w:type="dxa"/>
          </w:tcPr>
          <w:p w:rsidR="000427A2" w:rsidRDefault="00706826" w:rsidP="00706826">
            <w:pPr>
              <w:spacing w:line="360" w:lineRule="auto"/>
              <w:ind w:left="14" w:hanging="14"/>
            </w:pPr>
            <w:r w:rsidRPr="00706826">
              <w:t>IMKL2015 - Dataspecificatie Utiliteitsnetten</w:t>
            </w:r>
          </w:p>
        </w:tc>
      </w:tr>
      <w:tr w:rsidR="000427A2" w:rsidTr="00D372E2">
        <w:tc>
          <w:tcPr>
            <w:tcW w:w="2235" w:type="dxa"/>
          </w:tcPr>
          <w:p w:rsidR="000427A2" w:rsidRPr="000427A2" w:rsidRDefault="000427A2" w:rsidP="00E67465">
            <w:pPr>
              <w:jc w:val="left"/>
              <w:rPr>
                <w:b/>
              </w:rPr>
            </w:pPr>
            <w:r w:rsidRPr="000427A2">
              <w:rPr>
                <w:b/>
              </w:rPr>
              <w:t>Auteur</w:t>
            </w:r>
            <w:r w:rsidRPr="000427A2">
              <w:rPr>
                <w:b/>
              </w:rPr>
              <w:tab/>
            </w:r>
          </w:p>
        </w:tc>
        <w:tc>
          <w:tcPr>
            <w:tcW w:w="6567" w:type="dxa"/>
          </w:tcPr>
          <w:p w:rsidR="00D43A14" w:rsidRDefault="001239D0">
            <w:pPr>
              <w:jc w:val="left"/>
            </w:pPr>
            <w:r>
              <w:rPr>
                <w:color w:val="0000FF"/>
              </w:rPr>
              <w:t>Linda van den Brink, Paul Janssen</w:t>
            </w:r>
            <w:r w:rsidR="008E0649">
              <w:rPr>
                <w:color w:val="0000FF"/>
              </w:rPr>
              <w:t xml:space="preserve">, </w:t>
            </w:r>
            <w:r w:rsidR="00E70583">
              <w:rPr>
                <w:color w:val="0000FF"/>
              </w:rPr>
              <w:t>Wilko Quak</w:t>
            </w:r>
          </w:p>
        </w:tc>
      </w:tr>
      <w:tr w:rsidR="000427A2" w:rsidTr="00D372E2">
        <w:tc>
          <w:tcPr>
            <w:tcW w:w="2235" w:type="dxa"/>
          </w:tcPr>
          <w:p w:rsidR="000427A2" w:rsidRPr="000427A2" w:rsidRDefault="000427A2" w:rsidP="00E67465">
            <w:pPr>
              <w:jc w:val="left"/>
              <w:rPr>
                <w:b/>
              </w:rPr>
            </w:pPr>
            <w:r w:rsidRPr="000427A2">
              <w:rPr>
                <w:b/>
              </w:rPr>
              <w:t>Datum</w:t>
            </w:r>
          </w:p>
        </w:tc>
        <w:tc>
          <w:tcPr>
            <w:tcW w:w="6567" w:type="dxa"/>
          </w:tcPr>
          <w:p w:rsidR="000427A2" w:rsidRPr="000427A2" w:rsidRDefault="005F591B" w:rsidP="00F25B55">
            <w:pPr>
              <w:jc w:val="left"/>
              <w:rPr>
                <w:color w:val="0000FF"/>
              </w:rPr>
            </w:pPr>
            <w:r w:rsidRPr="005F591B">
              <w:t>D</w:t>
            </w:r>
            <w:r w:rsidR="000427A2" w:rsidRPr="005F591B">
              <w:t>atum laatste wijziging</w:t>
            </w:r>
            <w:r w:rsidRPr="005F591B">
              <w:t xml:space="preserve"> </w:t>
            </w:r>
            <w:r w:rsidRPr="005F591B">
              <w:rPr>
                <w:color w:val="0000FF"/>
              </w:rPr>
              <w:t>&lt;</w:t>
            </w:r>
            <w:del w:id="31" w:author="Paul Janssen" w:date="2017-01-29T16:35:00Z">
              <w:r w:rsidR="00C67CD4" w:rsidDel="000C1E46">
                <w:rPr>
                  <w:color w:val="0000FF"/>
                </w:rPr>
                <w:delText>2016</w:delText>
              </w:r>
            </w:del>
            <w:ins w:id="32" w:author="Paul Janssen" w:date="2017-01-29T16:35:00Z">
              <w:r w:rsidR="000C1E46">
                <w:rPr>
                  <w:color w:val="0000FF"/>
                </w:rPr>
                <w:t>2017</w:t>
              </w:r>
            </w:ins>
            <w:r w:rsidR="001239D0">
              <w:rPr>
                <w:color w:val="0000FF"/>
              </w:rPr>
              <w:t>-</w:t>
            </w:r>
            <w:del w:id="33" w:author="Paul Janssen" w:date="2017-01-29T16:35:00Z">
              <w:r w:rsidR="0027065E" w:rsidDel="000C1E46">
                <w:rPr>
                  <w:color w:val="0000FF"/>
                </w:rPr>
                <w:delText>0</w:delText>
              </w:r>
              <w:r w:rsidR="00F25B55" w:rsidDel="000C1E46">
                <w:rPr>
                  <w:color w:val="0000FF"/>
                </w:rPr>
                <w:delText>6</w:delText>
              </w:r>
            </w:del>
            <w:ins w:id="34" w:author="Paul Janssen" w:date="2017-01-29T16:35:00Z">
              <w:r w:rsidR="000C1E46">
                <w:rPr>
                  <w:color w:val="0000FF"/>
                </w:rPr>
                <w:t>01</w:t>
              </w:r>
            </w:ins>
            <w:r w:rsidRPr="005F591B">
              <w:rPr>
                <w:color w:val="0000FF"/>
              </w:rPr>
              <w:t>-</w:t>
            </w:r>
            <w:del w:id="35" w:author="Paul Janssen" w:date="2017-01-29T16:35:00Z">
              <w:r w:rsidR="00F25B55" w:rsidDel="000C1E46">
                <w:rPr>
                  <w:color w:val="0000FF"/>
                </w:rPr>
                <w:delText>03</w:delText>
              </w:r>
            </w:del>
            <w:ins w:id="36" w:author="Paul Janssen" w:date="2017-01-29T16:35:00Z">
              <w:r w:rsidR="000C1E46">
                <w:rPr>
                  <w:color w:val="0000FF"/>
                </w:rPr>
                <w:t>29</w:t>
              </w:r>
            </w:ins>
            <w:r w:rsidRPr="005F591B">
              <w:rPr>
                <w:color w:val="0000FF"/>
              </w:rPr>
              <w:t>&gt;</w:t>
            </w:r>
          </w:p>
        </w:tc>
      </w:tr>
      <w:tr w:rsidR="000427A2" w:rsidTr="00D372E2">
        <w:tc>
          <w:tcPr>
            <w:tcW w:w="2235" w:type="dxa"/>
          </w:tcPr>
          <w:p w:rsidR="000427A2" w:rsidRPr="000427A2" w:rsidRDefault="000427A2" w:rsidP="00E67465">
            <w:pPr>
              <w:jc w:val="left"/>
              <w:rPr>
                <w:b/>
              </w:rPr>
            </w:pPr>
            <w:r w:rsidRPr="000427A2">
              <w:rPr>
                <w:b/>
              </w:rPr>
              <w:t>Onderwerp</w:t>
            </w:r>
          </w:p>
        </w:tc>
        <w:tc>
          <w:tcPr>
            <w:tcW w:w="6567" w:type="dxa"/>
          </w:tcPr>
          <w:p w:rsidR="000427A2" w:rsidRDefault="000427A2" w:rsidP="001239D0">
            <w:pPr>
              <w:jc w:val="left"/>
            </w:pPr>
            <w:r>
              <w:t xml:space="preserve">Data specificatie voor </w:t>
            </w:r>
            <w:r w:rsidR="001239D0">
              <w:rPr>
                <w:color w:val="0000FF"/>
              </w:rPr>
              <w:t>Utiliteitsnetten</w:t>
            </w:r>
          </w:p>
        </w:tc>
      </w:tr>
      <w:tr w:rsidR="000427A2" w:rsidTr="00D372E2">
        <w:tc>
          <w:tcPr>
            <w:tcW w:w="2235" w:type="dxa"/>
          </w:tcPr>
          <w:p w:rsidR="000427A2" w:rsidRPr="000427A2" w:rsidRDefault="000427A2" w:rsidP="00E67465">
            <w:pPr>
              <w:jc w:val="left"/>
              <w:rPr>
                <w:b/>
              </w:rPr>
            </w:pPr>
            <w:r w:rsidRPr="000427A2">
              <w:rPr>
                <w:b/>
              </w:rPr>
              <w:t>Uitgever</w:t>
            </w:r>
          </w:p>
        </w:tc>
        <w:tc>
          <w:tcPr>
            <w:tcW w:w="6567" w:type="dxa"/>
          </w:tcPr>
          <w:p w:rsidR="000427A2" w:rsidRDefault="000427A2" w:rsidP="00387DE5">
            <w:pPr>
              <w:jc w:val="left"/>
            </w:pPr>
            <w:r w:rsidRPr="000427A2">
              <w:rPr>
                <w:color w:val="0000FF"/>
              </w:rPr>
              <w:t>&lt;naam&gt;</w:t>
            </w:r>
          </w:p>
        </w:tc>
      </w:tr>
      <w:tr w:rsidR="000427A2" w:rsidTr="00D372E2">
        <w:tc>
          <w:tcPr>
            <w:tcW w:w="2235" w:type="dxa"/>
          </w:tcPr>
          <w:p w:rsidR="000427A2" w:rsidRPr="000427A2" w:rsidRDefault="000427A2" w:rsidP="00E67465">
            <w:pPr>
              <w:jc w:val="left"/>
              <w:rPr>
                <w:b/>
              </w:rPr>
            </w:pPr>
            <w:r w:rsidRPr="000427A2">
              <w:rPr>
                <w:b/>
              </w:rPr>
              <w:t>Type</w:t>
            </w:r>
          </w:p>
        </w:tc>
        <w:tc>
          <w:tcPr>
            <w:tcW w:w="6567" w:type="dxa"/>
          </w:tcPr>
          <w:p w:rsidR="000427A2" w:rsidRDefault="000427A2" w:rsidP="00E67465">
            <w:pPr>
              <w:jc w:val="left"/>
            </w:pPr>
            <w:r>
              <w:t>Tekst</w:t>
            </w:r>
          </w:p>
        </w:tc>
      </w:tr>
      <w:tr w:rsidR="000427A2" w:rsidTr="00D372E2">
        <w:tc>
          <w:tcPr>
            <w:tcW w:w="2235" w:type="dxa"/>
          </w:tcPr>
          <w:p w:rsidR="000427A2" w:rsidRPr="000427A2" w:rsidRDefault="000427A2" w:rsidP="00E67465">
            <w:pPr>
              <w:jc w:val="left"/>
              <w:rPr>
                <w:b/>
              </w:rPr>
            </w:pPr>
            <w:r w:rsidRPr="000427A2">
              <w:rPr>
                <w:b/>
              </w:rPr>
              <w:t>Beschrijving</w:t>
            </w:r>
          </w:p>
        </w:tc>
        <w:tc>
          <w:tcPr>
            <w:tcW w:w="6567" w:type="dxa"/>
          </w:tcPr>
          <w:p w:rsidR="000427A2" w:rsidRDefault="000427A2" w:rsidP="007D62D8">
            <w:pPr>
              <w:jc w:val="left"/>
            </w:pPr>
            <w:r>
              <w:t xml:space="preserve">Dit document beschrijft de data specificatie voor data product </w:t>
            </w:r>
            <w:r w:rsidR="007D62D8">
              <w:rPr>
                <w:color w:val="0000FF"/>
              </w:rPr>
              <w:t>utiliteitsnetten</w:t>
            </w:r>
          </w:p>
        </w:tc>
      </w:tr>
      <w:tr w:rsidR="000427A2" w:rsidTr="00D372E2">
        <w:tc>
          <w:tcPr>
            <w:tcW w:w="2235" w:type="dxa"/>
          </w:tcPr>
          <w:p w:rsidR="000427A2" w:rsidRPr="000427A2" w:rsidRDefault="000427A2" w:rsidP="00E67465">
            <w:pPr>
              <w:jc w:val="left"/>
              <w:rPr>
                <w:b/>
              </w:rPr>
            </w:pPr>
            <w:r w:rsidRPr="000427A2">
              <w:rPr>
                <w:b/>
              </w:rPr>
              <w:t>Bijdragen van</w:t>
            </w:r>
          </w:p>
        </w:tc>
        <w:tc>
          <w:tcPr>
            <w:tcW w:w="6567" w:type="dxa"/>
          </w:tcPr>
          <w:p w:rsidR="000427A2" w:rsidRPr="000427A2" w:rsidRDefault="000427A2" w:rsidP="00E67465">
            <w:pPr>
              <w:jc w:val="left"/>
              <w:rPr>
                <w:color w:val="0000FF"/>
              </w:rPr>
            </w:pPr>
            <w:r w:rsidRPr="000427A2">
              <w:rPr>
                <w:color w:val="0000FF"/>
              </w:rPr>
              <w:t>&lt;namenlijst of groepsnaam&gt;</w:t>
            </w:r>
          </w:p>
        </w:tc>
      </w:tr>
      <w:tr w:rsidR="000427A2" w:rsidRPr="007D62D8" w:rsidTr="00D372E2">
        <w:tc>
          <w:tcPr>
            <w:tcW w:w="2235" w:type="dxa"/>
          </w:tcPr>
          <w:p w:rsidR="000427A2" w:rsidRPr="000427A2" w:rsidRDefault="000427A2" w:rsidP="00E67465">
            <w:pPr>
              <w:jc w:val="left"/>
              <w:rPr>
                <w:b/>
              </w:rPr>
            </w:pPr>
            <w:r w:rsidRPr="000427A2">
              <w:rPr>
                <w:b/>
              </w:rPr>
              <w:t>Formaat</w:t>
            </w:r>
            <w:r w:rsidRPr="000427A2">
              <w:rPr>
                <w:b/>
              </w:rPr>
              <w:tab/>
            </w:r>
          </w:p>
        </w:tc>
        <w:tc>
          <w:tcPr>
            <w:tcW w:w="6567" w:type="dxa"/>
          </w:tcPr>
          <w:p w:rsidR="000427A2" w:rsidRPr="000427A2" w:rsidRDefault="000427A2" w:rsidP="000D422C">
            <w:pPr>
              <w:jc w:val="left"/>
              <w:rPr>
                <w:lang w:val="en-US"/>
              </w:rPr>
            </w:pPr>
            <w:r w:rsidRPr="000427A2">
              <w:rPr>
                <w:lang w:val="en-US"/>
              </w:rPr>
              <w:t>MS Word (doc)</w:t>
            </w:r>
          </w:p>
        </w:tc>
      </w:tr>
      <w:tr w:rsidR="000427A2" w:rsidRPr="000427A2" w:rsidTr="00D372E2">
        <w:tc>
          <w:tcPr>
            <w:tcW w:w="2235" w:type="dxa"/>
          </w:tcPr>
          <w:p w:rsidR="000427A2" w:rsidRPr="000427A2" w:rsidRDefault="000427A2" w:rsidP="00E67465">
            <w:pPr>
              <w:jc w:val="left"/>
              <w:rPr>
                <w:b/>
                <w:lang w:val="en-US"/>
              </w:rPr>
            </w:pPr>
            <w:proofErr w:type="spellStart"/>
            <w:r w:rsidRPr="000427A2">
              <w:rPr>
                <w:b/>
                <w:lang w:val="en-US"/>
              </w:rPr>
              <w:t>Bron</w:t>
            </w:r>
            <w:proofErr w:type="spellEnd"/>
          </w:p>
        </w:tc>
        <w:tc>
          <w:tcPr>
            <w:tcW w:w="6567" w:type="dxa"/>
          </w:tcPr>
          <w:p w:rsidR="000427A2" w:rsidRPr="005F591B" w:rsidRDefault="005F591B" w:rsidP="00E67465">
            <w:pPr>
              <w:jc w:val="left"/>
              <w:rPr>
                <w:lang w:val="en-US"/>
              </w:rPr>
            </w:pPr>
            <w:r w:rsidRPr="005F591B">
              <w:rPr>
                <w:lang w:val="en-US"/>
              </w:rPr>
              <w:t>Geonovum</w:t>
            </w:r>
          </w:p>
        </w:tc>
      </w:tr>
      <w:tr w:rsidR="000427A2" w:rsidRPr="000427A2" w:rsidTr="00D372E2">
        <w:tc>
          <w:tcPr>
            <w:tcW w:w="2235" w:type="dxa"/>
          </w:tcPr>
          <w:p w:rsidR="000427A2" w:rsidRPr="000427A2" w:rsidRDefault="000427A2" w:rsidP="00E67465">
            <w:pPr>
              <w:jc w:val="left"/>
              <w:rPr>
                <w:b/>
                <w:lang w:val="en-US"/>
              </w:rPr>
            </w:pPr>
            <w:r w:rsidRPr="000427A2">
              <w:rPr>
                <w:b/>
              </w:rPr>
              <w:t>Rechten</w:t>
            </w:r>
          </w:p>
        </w:tc>
        <w:tc>
          <w:tcPr>
            <w:tcW w:w="6567" w:type="dxa"/>
          </w:tcPr>
          <w:p w:rsidR="000427A2" w:rsidRPr="000427A2" w:rsidRDefault="00E47D8B" w:rsidP="00E67465">
            <w:pPr>
              <w:jc w:val="left"/>
              <w:rPr>
                <w:color w:val="0000FF"/>
              </w:rPr>
            </w:pPr>
            <w:r w:rsidRPr="00E47D8B">
              <w:rPr>
                <w:color w:val="0000FF"/>
              </w:rPr>
              <w:t>CC BY-ND 3.0</w:t>
            </w:r>
          </w:p>
        </w:tc>
      </w:tr>
      <w:tr w:rsidR="000427A2" w:rsidRPr="000427A2" w:rsidTr="00D372E2">
        <w:tc>
          <w:tcPr>
            <w:tcW w:w="2235" w:type="dxa"/>
          </w:tcPr>
          <w:p w:rsidR="000427A2" w:rsidRPr="000427A2" w:rsidRDefault="000427A2" w:rsidP="00E67465">
            <w:pPr>
              <w:jc w:val="left"/>
              <w:rPr>
                <w:b/>
              </w:rPr>
            </w:pPr>
            <w:r w:rsidRPr="000427A2">
              <w:rPr>
                <w:b/>
              </w:rPr>
              <w:t>Identificatie</w:t>
            </w:r>
          </w:p>
        </w:tc>
        <w:tc>
          <w:tcPr>
            <w:tcW w:w="6567" w:type="dxa"/>
          </w:tcPr>
          <w:p w:rsidR="000427A2" w:rsidRPr="000427A2" w:rsidRDefault="007D62D8" w:rsidP="002B4B6E">
            <w:pPr>
              <w:jc w:val="left"/>
              <w:rPr>
                <w:color w:val="0000FF"/>
              </w:rPr>
            </w:pPr>
            <w:r>
              <w:rPr>
                <w:color w:val="0000FF"/>
              </w:rPr>
              <w:t>IMKL_Dataspecificatie_</w:t>
            </w:r>
            <w:r w:rsidR="003657E7">
              <w:rPr>
                <w:color w:val="0000FF"/>
              </w:rPr>
              <w:t>1.</w:t>
            </w:r>
            <w:del w:id="37" w:author="Paul Janssen" w:date="2016-11-17T13:05:00Z">
              <w:r w:rsidR="002B4B6E" w:rsidDel="00DB2583">
                <w:rPr>
                  <w:color w:val="0000FF"/>
                </w:rPr>
                <w:delText>1</w:delText>
              </w:r>
              <w:r w:rsidR="000427A2" w:rsidRPr="000427A2" w:rsidDel="00DB2583">
                <w:rPr>
                  <w:color w:val="0000FF"/>
                </w:rPr>
                <w:delText>doc</w:delText>
              </w:r>
            </w:del>
            <w:ins w:id="38" w:author="Paul Janssen" w:date="2016-11-17T13:05:00Z">
              <w:r w:rsidR="00DB2583">
                <w:rPr>
                  <w:color w:val="0000FF"/>
                </w:rPr>
                <w:t>2io.</w:t>
              </w:r>
              <w:r w:rsidR="00DB2583" w:rsidRPr="000427A2">
                <w:rPr>
                  <w:color w:val="0000FF"/>
                </w:rPr>
                <w:t>doc</w:t>
              </w:r>
            </w:ins>
          </w:p>
        </w:tc>
      </w:tr>
      <w:tr w:rsidR="000427A2" w:rsidRPr="000427A2" w:rsidTr="00D372E2">
        <w:tc>
          <w:tcPr>
            <w:tcW w:w="2235" w:type="dxa"/>
          </w:tcPr>
          <w:p w:rsidR="000427A2" w:rsidRPr="000427A2" w:rsidRDefault="000427A2" w:rsidP="00E67465">
            <w:pPr>
              <w:jc w:val="left"/>
              <w:rPr>
                <w:b/>
              </w:rPr>
            </w:pPr>
            <w:r w:rsidRPr="000427A2">
              <w:rPr>
                <w:b/>
              </w:rPr>
              <w:t>Taal</w:t>
            </w:r>
          </w:p>
        </w:tc>
        <w:tc>
          <w:tcPr>
            <w:tcW w:w="6567" w:type="dxa"/>
          </w:tcPr>
          <w:p w:rsidR="000427A2" w:rsidRDefault="000427A2" w:rsidP="00E67465">
            <w:pPr>
              <w:jc w:val="left"/>
            </w:pPr>
            <w:r>
              <w:t>Nederlands</w:t>
            </w:r>
          </w:p>
        </w:tc>
      </w:tr>
      <w:tr w:rsidR="000427A2" w:rsidRPr="000427A2" w:rsidTr="00D372E2">
        <w:tc>
          <w:tcPr>
            <w:tcW w:w="2235" w:type="dxa"/>
          </w:tcPr>
          <w:p w:rsidR="000427A2" w:rsidRPr="000427A2" w:rsidRDefault="000427A2" w:rsidP="00E67465">
            <w:pPr>
              <w:jc w:val="left"/>
              <w:rPr>
                <w:b/>
              </w:rPr>
            </w:pPr>
            <w:r w:rsidRPr="000427A2">
              <w:rPr>
                <w:b/>
              </w:rPr>
              <w:t>Relatie</w:t>
            </w:r>
          </w:p>
        </w:tc>
        <w:tc>
          <w:tcPr>
            <w:tcW w:w="6567" w:type="dxa"/>
          </w:tcPr>
          <w:p w:rsidR="000427A2" w:rsidRDefault="000427A2" w:rsidP="005F591B">
            <w:pPr>
              <w:jc w:val="left"/>
            </w:pPr>
            <w:r>
              <w:t xml:space="preserve">Deze dataproduct beschrijving is opgesteld in het kader van PDOK en is gebaseerd op </w:t>
            </w:r>
            <w:r w:rsidR="005F591B">
              <w:t>de</w:t>
            </w:r>
            <w:r>
              <w:t xml:space="preserve"> INSPIRE data </w:t>
            </w:r>
            <w:proofErr w:type="spellStart"/>
            <w:r>
              <w:t>specification</w:t>
            </w:r>
            <w:proofErr w:type="spellEnd"/>
            <w:r>
              <w:t xml:space="preserve"> template</w:t>
            </w:r>
          </w:p>
        </w:tc>
      </w:tr>
      <w:tr w:rsidR="000427A2" w:rsidRPr="000427A2" w:rsidTr="00D372E2">
        <w:tc>
          <w:tcPr>
            <w:tcW w:w="2235" w:type="dxa"/>
          </w:tcPr>
          <w:p w:rsidR="000427A2" w:rsidRPr="000427A2" w:rsidRDefault="000427A2" w:rsidP="00E67465">
            <w:pPr>
              <w:jc w:val="left"/>
              <w:rPr>
                <w:b/>
              </w:rPr>
            </w:pPr>
            <w:r w:rsidRPr="000427A2">
              <w:rPr>
                <w:b/>
              </w:rPr>
              <w:t>Geldigheidsduur</w:t>
            </w:r>
          </w:p>
        </w:tc>
        <w:tc>
          <w:tcPr>
            <w:tcW w:w="6567" w:type="dxa"/>
          </w:tcPr>
          <w:p w:rsidR="000427A2" w:rsidRDefault="000427A2" w:rsidP="00E67465">
            <w:pPr>
              <w:jc w:val="left"/>
            </w:pPr>
          </w:p>
        </w:tc>
      </w:tr>
      <w:tr w:rsidR="00653DF3" w:rsidRPr="000427A2" w:rsidTr="00D372E2">
        <w:tc>
          <w:tcPr>
            <w:tcW w:w="2235" w:type="dxa"/>
          </w:tcPr>
          <w:p w:rsidR="00653DF3" w:rsidRPr="000427A2" w:rsidRDefault="00653DF3" w:rsidP="00E67465">
            <w:pPr>
              <w:jc w:val="left"/>
              <w:rPr>
                <w:b/>
              </w:rPr>
            </w:pPr>
          </w:p>
        </w:tc>
        <w:tc>
          <w:tcPr>
            <w:tcW w:w="6567" w:type="dxa"/>
          </w:tcPr>
          <w:p w:rsidR="00653DF3" w:rsidRDefault="00653DF3" w:rsidP="00E67465">
            <w:pPr>
              <w:jc w:val="left"/>
            </w:pPr>
          </w:p>
        </w:tc>
      </w:tr>
    </w:tbl>
    <w:p w:rsidR="000427A2" w:rsidRDefault="000427A2" w:rsidP="000427A2"/>
    <w:p w:rsidR="000427A2" w:rsidRDefault="000427A2" w:rsidP="000427A2">
      <w:pPr>
        <w:spacing w:line="240" w:lineRule="auto"/>
        <w:jc w:val="left"/>
        <w:rPr>
          <w:sz w:val="28"/>
          <w:szCs w:val="28"/>
        </w:rPr>
      </w:pPr>
      <w:r>
        <w:rPr>
          <w:sz w:val="28"/>
          <w:szCs w:val="28"/>
        </w:rPr>
        <w:t>Wijzigingshistorie</w:t>
      </w:r>
    </w:p>
    <w:p w:rsidR="000427A2" w:rsidRDefault="000427A2" w:rsidP="000427A2"/>
    <w:p w:rsidR="00CD2268" w:rsidRDefault="00CD2268" w:rsidP="000427A2">
      <w:r>
        <w:t>Hieronder is de historie van dit document opgenomen.</w:t>
      </w:r>
    </w:p>
    <w:p w:rsidR="00CD2268" w:rsidRDefault="00CD2268" w:rsidP="000427A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4"/>
        <w:gridCol w:w="1276"/>
        <w:gridCol w:w="1128"/>
        <w:gridCol w:w="1218"/>
        <w:gridCol w:w="4396"/>
      </w:tblGrid>
      <w:tr w:rsidR="000427A2" w:rsidRPr="00866987" w:rsidTr="00F25B55">
        <w:tc>
          <w:tcPr>
            <w:tcW w:w="445" w:type="pct"/>
          </w:tcPr>
          <w:p w:rsidR="000427A2" w:rsidRPr="000427A2" w:rsidRDefault="000427A2" w:rsidP="00E67465">
            <w:pPr>
              <w:jc w:val="left"/>
              <w:rPr>
                <w:b/>
                <w:bCs/>
              </w:rPr>
            </w:pPr>
            <w:r w:rsidRPr="000427A2">
              <w:rPr>
                <w:b/>
                <w:bCs/>
              </w:rPr>
              <w:t>Versie</w:t>
            </w:r>
          </w:p>
        </w:tc>
        <w:tc>
          <w:tcPr>
            <w:tcW w:w="725" w:type="pct"/>
          </w:tcPr>
          <w:p w:rsidR="000427A2" w:rsidRPr="000427A2" w:rsidRDefault="000427A2" w:rsidP="00E67465">
            <w:pPr>
              <w:jc w:val="left"/>
              <w:rPr>
                <w:b/>
                <w:bCs/>
              </w:rPr>
            </w:pPr>
            <w:r w:rsidRPr="000427A2">
              <w:rPr>
                <w:b/>
                <w:bCs/>
              </w:rPr>
              <w:t>Datum</w:t>
            </w:r>
          </w:p>
        </w:tc>
        <w:tc>
          <w:tcPr>
            <w:tcW w:w="641" w:type="pct"/>
          </w:tcPr>
          <w:p w:rsidR="000427A2" w:rsidRPr="000427A2" w:rsidRDefault="000427A2" w:rsidP="00E67465">
            <w:pPr>
              <w:jc w:val="left"/>
              <w:rPr>
                <w:b/>
                <w:bCs/>
              </w:rPr>
            </w:pPr>
            <w:r w:rsidRPr="000427A2">
              <w:rPr>
                <w:b/>
                <w:bCs/>
              </w:rPr>
              <w:t>Aangepast door</w:t>
            </w:r>
          </w:p>
        </w:tc>
        <w:tc>
          <w:tcPr>
            <w:tcW w:w="692" w:type="pct"/>
          </w:tcPr>
          <w:p w:rsidR="000427A2" w:rsidRPr="000427A2" w:rsidRDefault="000427A2" w:rsidP="00E67465">
            <w:pPr>
              <w:jc w:val="left"/>
              <w:rPr>
                <w:b/>
                <w:bCs/>
              </w:rPr>
            </w:pPr>
            <w:r w:rsidRPr="000427A2">
              <w:rPr>
                <w:b/>
                <w:bCs/>
              </w:rPr>
              <w:t>Aangepaste secties</w:t>
            </w:r>
          </w:p>
        </w:tc>
        <w:tc>
          <w:tcPr>
            <w:tcW w:w="2497" w:type="pct"/>
          </w:tcPr>
          <w:p w:rsidR="000427A2" w:rsidRPr="000427A2" w:rsidRDefault="000427A2" w:rsidP="00E67465">
            <w:pPr>
              <w:jc w:val="left"/>
              <w:rPr>
                <w:b/>
                <w:bCs/>
              </w:rPr>
            </w:pPr>
            <w:r w:rsidRPr="000427A2">
              <w:rPr>
                <w:b/>
                <w:bCs/>
              </w:rPr>
              <w:t>Omschrijving aanpassing(en)</w:t>
            </w:r>
          </w:p>
        </w:tc>
      </w:tr>
      <w:tr w:rsidR="000C1E46" w:rsidRPr="00866987" w:rsidTr="00F25B55">
        <w:trPr>
          <w:ins w:id="39" w:author="Paul Janssen" w:date="2017-01-29T16:35:00Z"/>
        </w:trPr>
        <w:tc>
          <w:tcPr>
            <w:tcW w:w="445" w:type="pct"/>
          </w:tcPr>
          <w:p w:rsidR="000C1E46" w:rsidRPr="00A013ED" w:rsidRDefault="000C1E46" w:rsidP="00DD5E22">
            <w:pPr>
              <w:jc w:val="left"/>
              <w:rPr>
                <w:ins w:id="40" w:author="Paul Janssen" w:date="2017-01-29T16:35:00Z"/>
                <w:bCs/>
                <w:highlight w:val="yellow"/>
              </w:rPr>
            </w:pPr>
            <w:ins w:id="41" w:author="Paul Janssen" w:date="2017-01-29T16:35:00Z">
              <w:r>
                <w:rPr>
                  <w:bCs/>
                  <w:highlight w:val="yellow"/>
                </w:rPr>
                <w:t xml:space="preserve">1.2 </w:t>
              </w:r>
              <w:proofErr w:type="spellStart"/>
              <w:r>
                <w:rPr>
                  <w:bCs/>
                  <w:highlight w:val="yellow"/>
                </w:rPr>
                <w:t>ec</w:t>
              </w:r>
              <w:proofErr w:type="spellEnd"/>
            </w:ins>
          </w:p>
        </w:tc>
        <w:tc>
          <w:tcPr>
            <w:tcW w:w="725" w:type="pct"/>
          </w:tcPr>
          <w:p w:rsidR="000C1E46" w:rsidRPr="00A013ED" w:rsidRDefault="000C1E46" w:rsidP="00DB2583">
            <w:pPr>
              <w:jc w:val="left"/>
              <w:rPr>
                <w:ins w:id="42" w:author="Paul Janssen" w:date="2017-01-29T16:35:00Z"/>
                <w:bCs/>
                <w:highlight w:val="yellow"/>
              </w:rPr>
            </w:pPr>
            <w:ins w:id="43" w:author="Paul Janssen" w:date="2017-01-29T16:36:00Z">
              <w:r>
                <w:rPr>
                  <w:bCs/>
                  <w:highlight w:val="yellow"/>
                </w:rPr>
                <w:t>2017-01-29</w:t>
              </w:r>
            </w:ins>
          </w:p>
        </w:tc>
        <w:tc>
          <w:tcPr>
            <w:tcW w:w="641" w:type="pct"/>
          </w:tcPr>
          <w:p w:rsidR="000C1E46" w:rsidRPr="00A013ED" w:rsidRDefault="000C1E46" w:rsidP="00DB2583">
            <w:pPr>
              <w:jc w:val="left"/>
              <w:rPr>
                <w:ins w:id="44" w:author="Paul Janssen" w:date="2017-01-29T16:35:00Z"/>
                <w:bCs/>
                <w:highlight w:val="yellow"/>
              </w:rPr>
            </w:pPr>
            <w:ins w:id="45" w:author="Paul Janssen" w:date="2017-01-29T16:36:00Z">
              <w:r>
                <w:rPr>
                  <w:bCs/>
                  <w:highlight w:val="yellow"/>
                </w:rPr>
                <w:t>PJA</w:t>
              </w:r>
            </w:ins>
          </w:p>
        </w:tc>
        <w:tc>
          <w:tcPr>
            <w:tcW w:w="692" w:type="pct"/>
          </w:tcPr>
          <w:p w:rsidR="000C1E46" w:rsidRPr="00A013ED" w:rsidRDefault="000C1E46" w:rsidP="00A905F8">
            <w:pPr>
              <w:jc w:val="left"/>
              <w:rPr>
                <w:ins w:id="46" w:author="Paul Janssen" w:date="2017-01-29T16:35:00Z"/>
                <w:bCs/>
                <w:highlight w:val="yellow"/>
              </w:rPr>
            </w:pPr>
            <w:ins w:id="47" w:author="Paul Janssen" w:date="2017-01-29T16:36:00Z">
              <w:r>
                <w:rPr>
                  <w:bCs/>
                  <w:highlight w:val="yellow"/>
                </w:rPr>
                <w:t>divers</w:t>
              </w:r>
            </w:ins>
          </w:p>
        </w:tc>
        <w:tc>
          <w:tcPr>
            <w:tcW w:w="2497" w:type="pct"/>
          </w:tcPr>
          <w:p w:rsidR="000C1E46" w:rsidRPr="00A013ED" w:rsidRDefault="000C1E46" w:rsidP="00E67465">
            <w:pPr>
              <w:jc w:val="left"/>
              <w:rPr>
                <w:ins w:id="48" w:author="Paul Janssen" w:date="2017-01-29T16:35:00Z"/>
                <w:bCs/>
                <w:highlight w:val="yellow"/>
              </w:rPr>
            </w:pPr>
            <w:ins w:id="49" w:author="Paul Janssen" w:date="2017-01-29T16:36:00Z">
              <w:r>
                <w:rPr>
                  <w:bCs/>
                  <w:highlight w:val="yellow"/>
                </w:rPr>
                <w:t>1.2 eindconcept voor review</w:t>
              </w:r>
            </w:ins>
          </w:p>
        </w:tc>
      </w:tr>
      <w:tr w:rsidR="00DB2583" w:rsidRPr="00866987" w:rsidTr="00F25B55">
        <w:tc>
          <w:tcPr>
            <w:tcW w:w="445" w:type="pct"/>
          </w:tcPr>
          <w:p w:rsidR="00DB2583" w:rsidRPr="000C1E46" w:rsidRDefault="00DB2583" w:rsidP="00DD5E22">
            <w:pPr>
              <w:jc w:val="left"/>
              <w:rPr>
                <w:bCs/>
              </w:rPr>
            </w:pPr>
            <w:r w:rsidRPr="000C1E46">
              <w:rPr>
                <w:bCs/>
              </w:rPr>
              <w:t>1.2io</w:t>
            </w:r>
          </w:p>
        </w:tc>
        <w:tc>
          <w:tcPr>
            <w:tcW w:w="725" w:type="pct"/>
          </w:tcPr>
          <w:p w:rsidR="00DB2583" w:rsidRPr="000C1E46" w:rsidRDefault="00DB2583" w:rsidP="00DB2583">
            <w:pPr>
              <w:jc w:val="left"/>
              <w:rPr>
                <w:bCs/>
              </w:rPr>
            </w:pPr>
            <w:r w:rsidRPr="000C1E46">
              <w:rPr>
                <w:bCs/>
              </w:rPr>
              <w:t>2016-11-xx</w:t>
            </w:r>
          </w:p>
        </w:tc>
        <w:tc>
          <w:tcPr>
            <w:tcW w:w="641" w:type="pct"/>
          </w:tcPr>
          <w:p w:rsidR="00DB2583" w:rsidRPr="000C1E46" w:rsidRDefault="00DB2583" w:rsidP="00DB2583">
            <w:pPr>
              <w:jc w:val="left"/>
              <w:rPr>
                <w:bCs/>
              </w:rPr>
            </w:pPr>
            <w:r w:rsidRPr="000C1E46">
              <w:rPr>
                <w:bCs/>
              </w:rPr>
              <w:t>PJA</w:t>
            </w:r>
          </w:p>
        </w:tc>
        <w:tc>
          <w:tcPr>
            <w:tcW w:w="692" w:type="pct"/>
          </w:tcPr>
          <w:p w:rsidR="00DB2583" w:rsidRPr="000C1E46" w:rsidRDefault="00DB2583" w:rsidP="00A905F8">
            <w:pPr>
              <w:jc w:val="left"/>
              <w:rPr>
                <w:bCs/>
              </w:rPr>
            </w:pPr>
          </w:p>
        </w:tc>
        <w:tc>
          <w:tcPr>
            <w:tcW w:w="2497" w:type="pct"/>
          </w:tcPr>
          <w:p w:rsidR="00DB2583" w:rsidRPr="000C1E46" w:rsidRDefault="00DB2583" w:rsidP="00E67465">
            <w:pPr>
              <w:jc w:val="left"/>
              <w:rPr>
                <w:bCs/>
              </w:rPr>
            </w:pPr>
            <w:r w:rsidRPr="000C1E46">
              <w:rPr>
                <w:bCs/>
              </w:rPr>
              <w:t>Versie 1.2 in ontwikkeling</w:t>
            </w:r>
          </w:p>
        </w:tc>
      </w:tr>
      <w:tr w:rsidR="00F25B55" w:rsidRPr="00866987" w:rsidTr="00F25B55">
        <w:tc>
          <w:tcPr>
            <w:tcW w:w="445" w:type="pct"/>
          </w:tcPr>
          <w:p w:rsidR="00F25B55" w:rsidRDefault="00F25B55" w:rsidP="00DD5E22">
            <w:pPr>
              <w:jc w:val="left"/>
              <w:rPr>
                <w:bCs/>
              </w:rPr>
            </w:pPr>
            <w:r>
              <w:rPr>
                <w:bCs/>
              </w:rPr>
              <w:t>1.1</w:t>
            </w:r>
          </w:p>
        </w:tc>
        <w:tc>
          <w:tcPr>
            <w:tcW w:w="725" w:type="pct"/>
          </w:tcPr>
          <w:p w:rsidR="00F25B55" w:rsidRDefault="00F25B55" w:rsidP="00DB2583">
            <w:pPr>
              <w:jc w:val="left"/>
              <w:rPr>
                <w:bCs/>
              </w:rPr>
            </w:pPr>
            <w:r>
              <w:rPr>
                <w:bCs/>
              </w:rPr>
              <w:t>2016-05-27</w:t>
            </w:r>
          </w:p>
        </w:tc>
        <w:tc>
          <w:tcPr>
            <w:tcW w:w="641" w:type="pct"/>
          </w:tcPr>
          <w:p w:rsidR="00F25B55" w:rsidRDefault="00F25B55" w:rsidP="00DB2583">
            <w:pPr>
              <w:jc w:val="left"/>
              <w:rPr>
                <w:bCs/>
              </w:rPr>
            </w:pPr>
            <w:r>
              <w:rPr>
                <w:bCs/>
              </w:rPr>
              <w:t>PJA</w:t>
            </w:r>
          </w:p>
        </w:tc>
        <w:tc>
          <w:tcPr>
            <w:tcW w:w="692" w:type="pct"/>
          </w:tcPr>
          <w:p w:rsidR="00F25B55" w:rsidRDefault="00F25B55" w:rsidP="00A905F8">
            <w:pPr>
              <w:jc w:val="left"/>
              <w:rPr>
                <w:bCs/>
              </w:rPr>
            </w:pPr>
          </w:p>
        </w:tc>
        <w:tc>
          <w:tcPr>
            <w:tcW w:w="2497" w:type="pct"/>
          </w:tcPr>
          <w:p w:rsidR="00F25B55" w:rsidRDefault="00F25B55" w:rsidP="00E67465">
            <w:pPr>
              <w:jc w:val="left"/>
              <w:rPr>
                <w:bCs/>
              </w:rPr>
            </w:pPr>
            <w:r>
              <w:rPr>
                <w:bCs/>
              </w:rPr>
              <w:t xml:space="preserve">Kleine aanpassingen. Zie: </w:t>
            </w:r>
            <w:r w:rsidRPr="00F25B55">
              <w:rPr>
                <w:bCs/>
              </w:rPr>
              <w:t>Consultatie 1.0RC1 en verwerking in 1.1RC1en 1.1</w:t>
            </w:r>
          </w:p>
        </w:tc>
      </w:tr>
      <w:tr w:rsidR="006E4A42" w:rsidRPr="00866987" w:rsidTr="00F25B55">
        <w:tc>
          <w:tcPr>
            <w:tcW w:w="445" w:type="pct"/>
          </w:tcPr>
          <w:p w:rsidR="006E4A42" w:rsidRDefault="006E4A42" w:rsidP="00DD5E22">
            <w:pPr>
              <w:jc w:val="left"/>
              <w:rPr>
                <w:bCs/>
              </w:rPr>
            </w:pPr>
            <w:r>
              <w:rPr>
                <w:bCs/>
              </w:rPr>
              <w:t>1.1</w:t>
            </w:r>
          </w:p>
        </w:tc>
        <w:tc>
          <w:tcPr>
            <w:tcW w:w="725" w:type="pct"/>
          </w:tcPr>
          <w:p w:rsidR="006E4A42" w:rsidRDefault="006E4A42" w:rsidP="0027065E">
            <w:pPr>
              <w:jc w:val="left"/>
              <w:rPr>
                <w:bCs/>
              </w:rPr>
            </w:pPr>
            <w:r>
              <w:rPr>
                <w:bCs/>
              </w:rPr>
              <w:t>2016-05-27</w:t>
            </w:r>
          </w:p>
        </w:tc>
        <w:tc>
          <w:tcPr>
            <w:tcW w:w="641" w:type="pct"/>
          </w:tcPr>
          <w:p w:rsidR="006E4A42" w:rsidRDefault="006E4A42" w:rsidP="00E67465">
            <w:pPr>
              <w:jc w:val="left"/>
              <w:rPr>
                <w:bCs/>
              </w:rPr>
            </w:pPr>
            <w:r>
              <w:rPr>
                <w:bCs/>
              </w:rPr>
              <w:t>PJA</w:t>
            </w:r>
          </w:p>
        </w:tc>
        <w:tc>
          <w:tcPr>
            <w:tcW w:w="692" w:type="pct"/>
          </w:tcPr>
          <w:p w:rsidR="006E4A42" w:rsidRDefault="006E4A42" w:rsidP="00A905F8">
            <w:pPr>
              <w:jc w:val="left"/>
              <w:rPr>
                <w:bCs/>
              </w:rPr>
            </w:pPr>
            <w:r>
              <w:rPr>
                <w:bCs/>
              </w:rPr>
              <w:t>-</w:t>
            </w:r>
          </w:p>
        </w:tc>
        <w:tc>
          <w:tcPr>
            <w:tcW w:w="2497" w:type="pct"/>
          </w:tcPr>
          <w:p w:rsidR="006E4A42" w:rsidRDefault="006E4A42" w:rsidP="00E67465">
            <w:pPr>
              <w:jc w:val="left"/>
              <w:rPr>
                <w:bCs/>
              </w:rPr>
            </w:pPr>
            <w:r>
              <w:rPr>
                <w:bCs/>
              </w:rPr>
              <w:t>Kleine tekst aanpassingen.</w:t>
            </w:r>
          </w:p>
        </w:tc>
      </w:tr>
      <w:tr w:rsidR="0027065E" w:rsidRPr="00866987" w:rsidTr="00F25B55">
        <w:tc>
          <w:tcPr>
            <w:tcW w:w="445" w:type="pct"/>
          </w:tcPr>
          <w:p w:rsidR="0027065E" w:rsidRDefault="0027065E" w:rsidP="00DD5E22">
            <w:pPr>
              <w:jc w:val="left"/>
              <w:rPr>
                <w:bCs/>
              </w:rPr>
            </w:pPr>
            <w:r>
              <w:rPr>
                <w:bCs/>
              </w:rPr>
              <w:t>1.1RC1</w:t>
            </w:r>
          </w:p>
        </w:tc>
        <w:tc>
          <w:tcPr>
            <w:tcW w:w="725" w:type="pct"/>
          </w:tcPr>
          <w:p w:rsidR="0027065E" w:rsidRDefault="0027065E" w:rsidP="0027065E">
            <w:pPr>
              <w:jc w:val="left"/>
              <w:rPr>
                <w:bCs/>
              </w:rPr>
            </w:pPr>
            <w:r>
              <w:rPr>
                <w:bCs/>
              </w:rPr>
              <w:t>2016-05-14</w:t>
            </w:r>
          </w:p>
        </w:tc>
        <w:tc>
          <w:tcPr>
            <w:tcW w:w="641" w:type="pct"/>
          </w:tcPr>
          <w:p w:rsidR="0027065E" w:rsidRDefault="0027065E" w:rsidP="00E67465">
            <w:pPr>
              <w:jc w:val="left"/>
              <w:rPr>
                <w:bCs/>
              </w:rPr>
            </w:pPr>
            <w:r>
              <w:rPr>
                <w:bCs/>
              </w:rPr>
              <w:t>PJA</w:t>
            </w:r>
          </w:p>
        </w:tc>
        <w:tc>
          <w:tcPr>
            <w:tcW w:w="692" w:type="pct"/>
          </w:tcPr>
          <w:p w:rsidR="0027065E" w:rsidRDefault="0027065E" w:rsidP="00A905F8">
            <w:pPr>
              <w:jc w:val="left"/>
              <w:rPr>
                <w:bCs/>
              </w:rPr>
            </w:pPr>
            <w:r>
              <w:rPr>
                <w:bCs/>
              </w:rPr>
              <w:t>divers</w:t>
            </w:r>
          </w:p>
        </w:tc>
        <w:tc>
          <w:tcPr>
            <w:tcW w:w="2497" w:type="pct"/>
          </w:tcPr>
          <w:p w:rsidR="0027065E" w:rsidRDefault="0027065E" w:rsidP="00E67465">
            <w:pPr>
              <w:jc w:val="left"/>
              <w:rPr>
                <w:bCs/>
              </w:rPr>
            </w:pPr>
            <w:r>
              <w:rPr>
                <w:bCs/>
              </w:rPr>
              <w:t>Kleine aanpassingen van concept naar RC1</w:t>
            </w:r>
          </w:p>
        </w:tc>
      </w:tr>
      <w:tr w:rsidR="00C67CD4" w:rsidRPr="00866987" w:rsidTr="00F25B55">
        <w:tc>
          <w:tcPr>
            <w:tcW w:w="445" w:type="pct"/>
          </w:tcPr>
          <w:p w:rsidR="00C67CD4" w:rsidRDefault="00F43960" w:rsidP="00DD5E22">
            <w:pPr>
              <w:jc w:val="left"/>
              <w:rPr>
                <w:bCs/>
              </w:rPr>
            </w:pPr>
            <w:r>
              <w:rPr>
                <w:bCs/>
              </w:rPr>
              <w:t>1.</w:t>
            </w:r>
            <w:r w:rsidR="00C67CD4">
              <w:rPr>
                <w:bCs/>
              </w:rPr>
              <w:t>1RC1</w:t>
            </w:r>
          </w:p>
        </w:tc>
        <w:tc>
          <w:tcPr>
            <w:tcW w:w="725" w:type="pct"/>
          </w:tcPr>
          <w:p w:rsidR="00C67CD4" w:rsidRDefault="00C67CD4" w:rsidP="000C2971">
            <w:pPr>
              <w:jc w:val="left"/>
              <w:rPr>
                <w:bCs/>
              </w:rPr>
            </w:pPr>
            <w:r>
              <w:rPr>
                <w:bCs/>
              </w:rPr>
              <w:t>2016-04-22</w:t>
            </w:r>
          </w:p>
        </w:tc>
        <w:tc>
          <w:tcPr>
            <w:tcW w:w="641" w:type="pct"/>
          </w:tcPr>
          <w:p w:rsidR="00C67CD4" w:rsidRDefault="00C67CD4" w:rsidP="00E67465">
            <w:pPr>
              <w:jc w:val="left"/>
              <w:rPr>
                <w:bCs/>
              </w:rPr>
            </w:pPr>
            <w:r>
              <w:rPr>
                <w:bCs/>
              </w:rPr>
              <w:t>PJA</w:t>
            </w:r>
          </w:p>
        </w:tc>
        <w:tc>
          <w:tcPr>
            <w:tcW w:w="692" w:type="pct"/>
          </w:tcPr>
          <w:p w:rsidR="00C67CD4" w:rsidRDefault="00C67CD4" w:rsidP="00A905F8">
            <w:pPr>
              <w:jc w:val="left"/>
              <w:rPr>
                <w:bCs/>
              </w:rPr>
            </w:pPr>
            <w:r>
              <w:rPr>
                <w:bCs/>
              </w:rPr>
              <w:t>divers</w:t>
            </w:r>
          </w:p>
        </w:tc>
        <w:tc>
          <w:tcPr>
            <w:tcW w:w="2497" w:type="pct"/>
          </w:tcPr>
          <w:p w:rsidR="00C67CD4" w:rsidRDefault="00455BC2" w:rsidP="00E67465">
            <w:pPr>
              <w:jc w:val="left"/>
              <w:rPr>
                <w:bCs/>
              </w:rPr>
            </w:pPr>
            <w:r w:rsidRPr="00DB2583">
              <w:rPr>
                <w:bCs/>
                <w:u w:val="single"/>
              </w:rPr>
              <w:t>Concept</w:t>
            </w:r>
            <w:r w:rsidR="00F43960">
              <w:rPr>
                <w:bCs/>
              </w:rPr>
              <w:t xml:space="preserve"> </w:t>
            </w:r>
            <w:r w:rsidR="00C67CD4">
              <w:rPr>
                <w:bCs/>
              </w:rPr>
              <w:t>Update naar 1.1</w:t>
            </w:r>
          </w:p>
        </w:tc>
      </w:tr>
      <w:tr w:rsidR="000C2971" w:rsidRPr="00866987" w:rsidTr="00F25B55">
        <w:tc>
          <w:tcPr>
            <w:tcW w:w="445" w:type="pct"/>
          </w:tcPr>
          <w:p w:rsidR="000C2971" w:rsidRDefault="000C2971" w:rsidP="00DD5E22">
            <w:pPr>
              <w:jc w:val="left"/>
              <w:rPr>
                <w:bCs/>
              </w:rPr>
            </w:pPr>
            <w:r>
              <w:rPr>
                <w:bCs/>
              </w:rPr>
              <w:t>1.0RC1</w:t>
            </w:r>
          </w:p>
        </w:tc>
        <w:tc>
          <w:tcPr>
            <w:tcW w:w="725" w:type="pct"/>
          </w:tcPr>
          <w:p w:rsidR="000C2971" w:rsidRDefault="000C2971" w:rsidP="000C2971">
            <w:pPr>
              <w:jc w:val="left"/>
              <w:rPr>
                <w:bCs/>
              </w:rPr>
            </w:pPr>
            <w:r>
              <w:rPr>
                <w:bCs/>
              </w:rPr>
              <w:t>2015-12-02</w:t>
            </w:r>
          </w:p>
        </w:tc>
        <w:tc>
          <w:tcPr>
            <w:tcW w:w="641" w:type="pct"/>
          </w:tcPr>
          <w:p w:rsidR="000C2971" w:rsidRDefault="000C2971" w:rsidP="00E67465">
            <w:pPr>
              <w:jc w:val="left"/>
              <w:rPr>
                <w:bCs/>
              </w:rPr>
            </w:pPr>
            <w:r>
              <w:rPr>
                <w:bCs/>
              </w:rPr>
              <w:t>PJA</w:t>
            </w:r>
          </w:p>
        </w:tc>
        <w:tc>
          <w:tcPr>
            <w:tcW w:w="692" w:type="pct"/>
          </w:tcPr>
          <w:p w:rsidR="000C2971" w:rsidRDefault="00A905F8" w:rsidP="00A905F8">
            <w:pPr>
              <w:jc w:val="left"/>
              <w:rPr>
                <w:bCs/>
              </w:rPr>
            </w:pPr>
            <w:r>
              <w:rPr>
                <w:bCs/>
              </w:rPr>
              <w:t>H</w:t>
            </w:r>
            <w:r w:rsidR="000C2971">
              <w:rPr>
                <w:bCs/>
              </w:rPr>
              <w:t xml:space="preserve"> 3,</w:t>
            </w:r>
            <w:r>
              <w:rPr>
                <w:bCs/>
              </w:rPr>
              <w:t>9</w:t>
            </w:r>
          </w:p>
        </w:tc>
        <w:tc>
          <w:tcPr>
            <w:tcW w:w="2497" w:type="pct"/>
          </w:tcPr>
          <w:p w:rsidR="000C2971" w:rsidRDefault="000C2971" w:rsidP="00E67465">
            <w:pPr>
              <w:jc w:val="left"/>
              <w:rPr>
                <w:bCs/>
              </w:rPr>
            </w:pPr>
            <w:r>
              <w:rPr>
                <w:bCs/>
              </w:rPr>
              <w:t>GWSW referenties</w:t>
            </w:r>
          </w:p>
        </w:tc>
      </w:tr>
      <w:tr w:rsidR="003657E7" w:rsidRPr="00866987" w:rsidTr="00F25B55">
        <w:tc>
          <w:tcPr>
            <w:tcW w:w="445" w:type="pct"/>
          </w:tcPr>
          <w:p w:rsidR="003657E7" w:rsidRDefault="003657E7" w:rsidP="00DD5E22">
            <w:pPr>
              <w:jc w:val="left"/>
              <w:rPr>
                <w:bCs/>
              </w:rPr>
            </w:pPr>
            <w:r>
              <w:rPr>
                <w:bCs/>
              </w:rPr>
              <w:t>1.0RC1</w:t>
            </w:r>
          </w:p>
        </w:tc>
        <w:tc>
          <w:tcPr>
            <w:tcW w:w="725" w:type="pct"/>
          </w:tcPr>
          <w:p w:rsidR="003657E7" w:rsidRDefault="003657E7" w:rsidP="00D64E83">
            <w:pPr>
              <w:jc w:val="left"/>
              <w:rPr>
                <w:bCs/>
              </w:rPr>
            </w:pPr>
            <w:r>
              <w:rPr>
                <w:bCs/>
              </w:rPr>
              <w:t>2015-11-20</w:t>
            </w:r>
          </w:p>
        </w:tc>
        <w:tc>
          <w:tcPr>
            <w:tcW w:w="641" w:type="pct"/>
          </w:tcPr>
          <w:p w:rsidR="003657E7" w:rsidRDefault="003657E7" w:rsidP="00E67465">
            <w:pPr>
              <w:jc w:val="left"/>
              <w:rPr>
                <w:bCs/>
              </w:rPr>
            </w:pPr>
            <w:r>
              <w:rPr>
                <w:bCs/>
              </w:rPr>
              <w:t>PJA</w:t>
            </w:r>
          </w:p>
        </w:tc>
        <w:tc>
          <w:tcPr>
            <w:tcW w:w="692" w:type="pct"/>
          </w:tcPr>
          <w:p w:rsidR="003657E7" w:rsidRDefault="003657E7" w:rsidP="00E67465">
            <w:pPr>
              <w:jc w:val="left"/>
              <w:rPr>
                <w:bCs/>
              </w:rPr>
            </w:pPr>
          </w:p>
        </w:tc>
        <w:tc>
          <w:tcPr>
            <w:tcW w:w="2497" w:type="pct"/>
          </w:tcPr>
          <w:p w:rsidR="003657E7" w:rsidRDefault="003657E7" w:rsidP="00E67465">
            <w:pPr>
              <w:jc w:val="left"/>
              <w:rPr>
                <w:bCs/>
              </w:rPr>
            </w:pPr>
            <w:r>
              <w:rPr>
                <w:bCs/>
              </w:rPr>
              <w:t xml:space="preserve">Publicatie als versie 1.0 release </w:t>
            </w:r>
            <w:proofErr w:type="spellStart"/>
            <w:r>
              <w:rPr>
                <w:bCs/>
              </w:rPr>
              <w:t>candidate</w:t>
            </w:r>
            <w:proofErr w:type="spellEnd"/>
            <w:r>
              <w:rPr>
                <w:bCs/>
              </w:rPr>
              <w:t xml:space="preserve"> 1</w:t>
            </w:r>
          </w:p>
        </w:tc>
      </w:tr>
      <w:tr w:rsidR="00157658" w:rsidRPr="00866987" w:rsidTr="00F25B55">
        <w:tc>
          <w:tcPr>
            <w:tcW w:w="445" w:type="pct"/>
          </w:tcPr>
          <w:p w:rsidR="00157658" w:rsidRDefault="00157658" w:rsidP="00DD5E22">
            <w:pPr>
              <w:jc w:val="left"/>
              <w:rPr>
                <w:bCs/>
              </w:rPr>
            </w:pPr>
            <w:r>
              <w:rPr>
                <w:bCs/>
              </w:rPr>
              <w:t>0.99</w:t>
            </w:r>
          </w:p>
        </w:tc>
        <w:tc>
          <w:tcPr>
            <w:tcW w:w="725" w:type="pct"/>
          </w:tcPr>
          <w:p w:rsidR="00157658" w:rsidRDefault="00157658" w:rsidP="00D64E83">
            <w:pPr>
              <w:jc w:val="left"/>
              <w:rPr>
                <w:bCs/>
              </w:rPr>
            </w:pPr>
            <w:r>
              <w:rPr>
                <w:bCs/>
              </w:rPr>
              <w:t>2015-11-10</w:t>
            </w:r>
          </w:p>
        </w:tc>
        <w:tc>
          <w:tcPr>
            <w:tcW w:w="641" w:type="pct"/>
          </w:tcPr>
          <w:p w:rsidR="00157658" w:rsidRDefault="00157658" w:rsidP="00E67465">
            <w:pPr>
              <w:jc w:val="left"/>
              <w:rPr>
                <w:bCs/>
              </w:rPr>
            </w:pPr>
            <w:r>
              <w:rPr>
                <w:bCs/>
              </w:rPr>
              <w:t>PJA</w:t>
            </w:r>
          </w:p>
        </w:tc>
        <w:tc>
          <w:tcPr>
            <w:tcW w:w="692" w:type="pct"/>
          </w:tcPr>
          <w:p w:rsidR="00157658" w:rsidRDefault="00157658" w:rsidP="00E67465">
            <w:pPr>
              <w:jc w:val="left"/>
              <w:rPr>
                <w:bCs/>
              </w:rPr>
            </w:pPr>
            <w:r>
              <w:rPr>
                <w:bCs/>
              </w:rPr>
              <w:t>alles</w:t>
            </w:r>
          </w:p>
        </w:tc>
        <w:tc>
          <w:tcPr>
            <w:tcW w:w="2497" w:type="pct"/>
          </w:tcPr>
          <w:p w:rsidR="00157658" w:rsidRDefault="00157658" w:rsidP="00E67465">
            <w:pPr>
              <w:jc w:val="left"/>
              <w:rPr>
                <w:bCs/>
              </w:rPr>
            </w:pPr>
            <w:proofErr w:type="spellStart"/>
            <w:r>
              <w:rPr>
                <w:bCs/>
              </w:rPr>
              <w:t>Nav</w:t>
            </w:r>
            <w:proofErr w:type="spellEnd"/>
            <w:r>
              <w:rPr>
                <w:bCs/>
              </w:rPr>
              <w:t xml:space="preserve"> review versie 0.96</w:t>
            </w:r>
          </w:p>
        </w:tc>
      </w:tr>
      <w:tr w:rsidR="00751479" w:rsidRPr="00866987" w:rsidTr="00F25B55">
        <w:tc>
          <w:tcPr>
            <w:tcW w:w="445" w:type="pct"/>
          </w:tcPr>
          <w:p w:rsidR="00751479" w:rsidRDefault="00751479" w:rsidP="00DD5E22">
            <w:pPr>
              <w:jc w:val="left"/>
              <w:rPr>
                <w:bCs/>
              </w:rPr>
            </w:pPr>
            <w:r>
              <w:rPr>
                <w:bCs/>
              </w:rPr>
              <w:t>0.96</w:t>
            </w:r>
          </w:p>
        </w:tc>
        <w:tc>
          <w:tcPr>
            <w:tcW w:w="725" w:type="pct"/>
          </w:tcPr>
          <w:p w:rsidR="00751479" w:rsidRDefault="001D1C63" w:rsidP="00D64E83">
            <w:pPr>
              <w:jc w:val="left"/>
              <w:rPr>
                <w:bCs/>
              </w:rPr>
            </w:pPr>
            <w:r>
              <w:rPr>
                <w:bCs/>
              </w:rPr>
              <w:t>2015-06-18</w:t>
            </w:r>
          </w:p>
        </w:tc>
        <w:tc>
          <w:tcPr>
            <w:tcW w:w="641" w:type="pct"/>
          </w:tcPr>
          <w:p w:rsidR="00751479" w:rsidRDefault="001D1C63" w:rsidP="00E67465">
            <w:pPr>
              <w:jc w:val="left"/>
              <w:rPr>
                <w:bCs/>
              </w:rPr>
            </w:pPr>
            <w:r>
              <w:rPr>
                <w:bCs/>
              </w:rPr>
              <w:t>PJA</w:t>
            </w:r>
          </w:p>
        </w:tc>
        <w:tc>
          <w:tcPr>
            <w:tcW w:w="692" w:type="pct"/>
          </w:tcPr>
          <w:p w:rsidR="00751479" w:rsidRDefault="001D1C63" w:rsidP="00E67465">
            <w:pPr>
              <w:jc w:val="left"/>
              <w:rPr>
                <w:bCs/>
              </w:rPr>
            </w:pPr>
            <w:r>
              <w:rPr>
                <w:bCs/>
              </w:rPr>
              <w:t>alles</w:t>
            </w:r>
          </w:p>
        </w:tc>
        <w:tc>
          <w:tcPr>
            <w:tcW w:w="2497" w:type="pct"/>
          </w:tcPr>
          <w:p w:rsidR="00751479" w:rsidRDefault="001D1C63" w:rsidP="00E67465">
            <w:pPr>
              <w:jc w:val="left"/>
              <w:rPr>
                <w:bCs/>
              </w:rPr>
            </w:pPr>
            <w:proofErr w:type="spellStart"/>
            <w:r>
              <w:rPr>
                <w:bCs/>
              </w:rPr>
              <w:t>Nav</w:t>
            </w:r>
            <w:proofErr w:type="spellEnd"/>
            <w:r>
              <w:rPr>
                <w:bCs/>
              </w:rPr>
              <w:t xml:space="preserve"> review en periode tot 18 juni.</w:t>
            </w:r>
          </w:p>
        </w:tc>
      </w:tr>
      <w:tr w:rsidR="007D62D8" w:rsidRPr="00866987" w:rsidTr="00F25B55">
        <w:tc>
          <w:tcPr>
            <w:tcW w:w="445" w:type="pct"/>
          </w:tcPr>
          <w:p w:rsidR="007D62D8" w:rsidRDefault="007D62D8" w:rsidP="00DD5E22">
            <w:pPr>
              <w:jc w:val="left"/>
              <w:rPr>
                <w:bCs/>
              </w:rPr>
            </w:pPr>
            <w:r>
              <w:rPr>
                <w:bCs/>
              </w:rPr>
              <w:t>0</w:t>
            </w:r>
            <w:r w:rsidR="000D422C">
              <w:rPr>
                <w:bCs/>
              </w:rPr>
              <w:t>.</w:t>
            </w:r>
            <w:r w:rsidR="00DD5E22">
              <w:rPr>
                <w:bCs/>
              </w:rPr>
              <w:t>95</w:t>
            </w:r>
          </w:p>
        </w:tc>
        <w:tc>
          <w:tcPr>
            <w:tcW w:w="725" w:type="pct"/>
          </w:tcPr>
          <w:p w:rsidR="007D62D8" w:rsidRDefault="007D62D8" w:rsidP="00D64E83">
            <w:pPr>
              <w:jc w:val="left"/>
              <w:rPr>
                <w:bCs/>
              </w:rPr>
            </w:pPr>
            <w:r>
              <w:rPr>
                <w:bCs/>
              </w:rPr>
              <w:t>2015-02-02</w:t>
            </w:r>
          </w:p>
        </w:tc>
        <w:tc>
          <w:tcPr>
            <w:tcW w:w="641" w:type="pct"/>
          </w:tcPr>
          <w:p w:rsidR="007D62D8" w:rsidRDefault="007D62D8" w:rsidP="00E67465">
            <w:pPr>
              <w:jc w:val="left"/>
              <w:rPr>
                <w:bCs/>
              </w:rPr>
            </w:pPr>
            <w:r>
              <w:rPr>
                <w:bCs/>
              </w:rPr>
              <w:t>PJA</w:t>
            </w:r>
          </w:p>
        </w:tc>
        <w:tc>
          <w:tcPr>
            <w:tcW w:w="692" w:type="pct"/>
          </w:tcPr>
          <w:p w:rsidR="007D62D8" w:rsidRDefault="007D62D8" w:rsidP="00E67465">
            <w:pPr>
              <w:jc w:val="left"/>
              <w:rPr>
                <w:bCs/>
              </w:rPr>
            </w:pPr>
            <w:r>
              <w:rPr>
                <w:bCs/>
              </w:rPr>
              <w:t>alles</w:t>
            </w:r>
          </w:p>
        </w:tc>
        <w:tc>
          <w:tcPr>
            <w:tcW w:w="2497" w:type="pct"/>
          </w:tcPr>
          <w:p w:rsidR="007D62D8" w:rsidRDefault="007D62D8" w:rsidP="00E67465">
            <w:pPr>
              <w:jc w:val="left"/>
              <w:rPr>
                <w:bCs/>
              </w:rPr>
            </w:pPr>
            <w:proofErr w:type="spellStart"/>
            <w:r>
              <w:rPr>
                <w:bCs/>
              </w:rPr>
              <w:t>Nav</w:t>
            </w:r>
            <w:proofErr w:type="spellEnd"/>
            <w:r>
              <w:rPr>
                <w:bCs/>
              </w:rPr>
              <w:t xml:space="preserve"> van review werkgroep</w:t>
            </w:r>
          </w:p>
        </w:tc>
      </w:tr>
      <w:tr w:rsidR="006F7422" w:rsidRPr="00866987" w:rsidTr="00F25B55">
        <w:tc>
          <w:tcPr>
            <w:tcW w:w="445" w:type="pct"/>
          </w:tcPr>
          <w:p w:rsidR="006F7422" w:rsidRDefault="006F7422" w:rsidP="00E67465">
            <w:pPr>
              <w:jc w:val="left"/>
              <w:rPr>
                <w:bCs/>
              </w:rPr>
            </w:pPr>
            <w:r>
              <w:rPr>
                <w:bCs/>
              </w:rPr>
              <w:t>0.9</w:t>
            </w:r>
          </w:p>
        </w:tc>
        <w:tc>
          <w:tcPr>
            <w:tcW w:w="725" w:type="pct"/>
          </w:tcPr>
          <w:p w:rsidR="006F7422" w:rsidRDefault="006F7422" w:rsidP="00D64E83">
            <w:pPr>
              <w:jc w:val="left"/>
              <w:rPr>
                <w:bCs/>
              </w:rPr>
            </w:pPr>
            <w:r>
              <w:rPr>
                <w:bCs/>
              </w:rPr>
              <w:t>2014-12-18</w:t>
            </w:r>
          </w:p>
        </w:tc>
        <w:tc>
          <w:tcPr>
            <w:tcW w:w="641" w:type="pct"/>
          </w:tcPr>
          <w:p w:rsidR="006F7422" w:rsidRDefault="006F7422" w:rsidP="00E67465">
            <w:pPr>
              <w:jc w:val="left"/>
              <w:rPr>
                <w:bCs/>
              </w:rPr>
            </w:pPr>
            <w:r>
              <w:rPr>
                <w:bCs/>
              </w:rPr>
              <w:t>PJA</w:t>
            </w:r>
          </w:p>
        </w:tc>
        <w:tc>
          <w:tcPr>
            <w:tcW w:w="692" w:type="pct"/>
          </w:tcPr>
          <w:p w:rsidR="006F7422" w:rsidRDefault="006F7422" w:rsidP="00E67465">
            <w:pPr>
              <w:jc w:val="left"/>
              <w:rPr>
                <w:bCs/>
              </w:rPr>
            </w:pPr>
          </w:p>
        </w:tc>
        <w:tc>
          <w:tcPr>
            <w:tcW w:w="2497" w:type="pct"/>
          </w:tcPr>
          <w:p w:rsidR="006F7422" w:rsidRDefault="006F7422" w:rsidP="00E67465">
            <w:pPr>
              <w:jc w:val="left"/>
              <w:rPr>
                <w:bCs/>
              </w:rPr>
            </w:pPr>
            <w:r>
              <w:rPr>
                <w:bCs/>
              </w:rPr>
              <w:t>Review op 0.3 verwerkt</w:t>
            </w:r>
          </w:p>
        </w:tc>
      </w:tr>
      <w:tr w:rsidR="00E62DE5" w:rsidRPr="00866987" w:rsidTr="00F25B55">
        <w:tc>
          <w:tcPr>
            <w:tcW w:w="445" w:type="pct"/>
          </w:tcPr>
          <w:p w:rsidR="00E62DE5" w:rsidRDefault="00E62DE5" w:rsidP="00E67465">
            <w:pPr>
              <w:jc w:val="left"/>
              <w:rPr>
                <w:bCs/>
              </w:rPr>
            </w:pPr>
            <w:r>
              <w:rPr>
                <w:bCs/>
              </w:rPr>
              <w:t>0.3</w:t>
            </w:r>
          </w:p>
        </w:tc>
        <w:tc>
          <w:tcPr>
            <w:tcW w:w="725" w:type="pct"/>
          </w:tcPr>
          <w:p w:rsidR="00E62DE5" w:rsidRDefault="00387DE5" w:rsidP="00D64E83">
            <w:pPr>
              <w:jc w:val="left"/>
              <w:rPr>
                <w:bCs/>
              </w:rPr>
            </w:pPr>
            <w:r>
              <w:rPr>
                <w:bCs/>
              </w:rPr>
              <w:t>2014-11-26</w:t>
            </w:r>
          </w:p>
        </w:tc>
        <w:tc>
          <w:tcPr>
            <w:tcW w:w="641" w:type="pct"/>
          </w:tcPr>
          <w:p w:rsidR="00E62DE5" w:rsidRDefault="00DF6212" w:rsidP="00E67465">
            <w:pPr>
              <w:jc w:val="left"/>
              <w:rPr>
                <w:bCs/>
              </w:rPr>
            </w:pPr>
            <w:r>
              <w:rPr>
                <w:bCs/>
              </w:rPr>
              <w:t>PJA</w:t>
            </w:r>
          </w:p>
        </w:tc>
        <w:tc>
          <w:tcPr>
            <w:tcW w:w="692" w:type="pct"/>
          </w:tcPr>
          <w:p w:rsidR="00E62DE5" w:rsidRDefault="00E62DE5" w:rsidP="00E67465">
            <w:pPr>
              <w:jc w:val="left"/>
              <w:rPr>
                <w:bCs/>
              </w:rPr>
            </w:pPr>
            <w:r>
              <w:rPr>
                <w:bCs/>
              </w:rPr>
              <w:t>1,2,3,4,5,6</w:t>
            </w:r>
          </w:p>
        </w:tc>
        <w:tc>
          <w:tcPr>
            <w:tcW w:w="2497" w:type="pct"/>
          </w:tcPr>
          <w:p w:rsidR="00E62DE5" w:rsidRDefault="00387DE5" w:rsidP="00E67465">
            <w:pPr>
              <w:jc w:val="left"/>
              <w:rPr>
                <w:bCs/>
              </w:rPr>
            </w:pPr>
            <w:r>
              <w:rPr>
                <w:bCs/>
              </w:rPr>
              <w:t>Review verwerkt, andere dan WION modellen toegevoegd</w:t>
            </w:r>
          </w:p>
        </w:tc>
      </w:tr>
      <w:tr w:rsidR="000427A2" w:rsidRPr="00866987" w:rsidTr="00F25B55">
        <w:tc>
          <w:tcPr>
            <w:tcW w:w="445" w:type="pct"/>
          </w:tcPr>
          <w:p w:rsidR="000427A2" w:rsidRPr="000427A2" w:rsidRDefault="00635202" w:rsidP="00E67465">
            <w:pPr>
              <w:jc w:val="left"/>
              <w:rPr>
                <w:bCs/>
              </w:rPr>
            </w:pPr>
            <w:r>
              <w:rPr>
                <w:bCs/>
              </w:rPr>
              <w:t>0.2</w:t>
            </w:r>
          </w:p>
        </w:tc>
        <w:tc>
          <w:tcPr>
            <w:tcW w:w="725" w:type="pct"/>
          </w:tcPr>
          <w:p w:rsidR="000427A2" w:rsidRPr="000427A2" w:rsidRDefault="00635202" w:rsidP="00D64E83">
            <w:pPr>
              <w:jc w:val="left"/>
              <w:rPr>
                <w:bCs/>
              </w:rPr>
            </w:pPr>
            <w:r>
              <w:rPr>
                <w:bCs/>
              </w:rPr>
              <w:t>2014-11-03</w:t>
            </w:r>
          </w:p>
        </w:tc>
        <w:tc>
          <w:tcPr>
            <w:tcW w:w="641" w:type="pct"/>
          </w:tcPr>
          <w:p w:rsidR="000427A2" w:rsidRPr="000427A2" w:rsidRDefault="00635202" w:rsidP="00E67465">
            <w:pPr>
              <w:jc w:val="left"/>
              <w:rPr>
                <w:bCs/>
              </w:rPr>
            </w:pPr>
            <w:r>
              <w:rPr>
                <w:bCs/>
              </w:rPr>
              <w:t>PJA</w:t>
            </w:r>
          </w:p>
        </w:tc>
        <w:tc>
          <w:tcPr>
            <w:tcW w:w="692" w:type="pct"/>
          </w:tcPr>
          <w:p w:rsidR="000427A2" w:rsidRPr="000427A2" w:rsidRDefault="00635202" w:rsidP="00E67465">
            <w:pPr>
              <w:jc w:val="left"/>
              <w:rPr>
                <w:bCs/>
              </w:rPr>
            </w:pPr>
            <w:r>
              <w:rPr>
                <w:bCs/>
              </w:rPr>
              <w:t>H 5</w:t>
            </w:r>
          </w:p>
        </w:tc>
        <w:tc>
          <w:tcPr>
            <w:tcW w:w="2497" w:type="pct"/>
          </w:tcPr>
          <w:p w:rsidR="000427A2" w:rsidRPr="000427A2" w:rsidRDefault="00635202" w:rsidP="00E67465">
            <w:pPr>
              <w:jc w:val="left"/>
              <w:rPr>
                <w:bCs/>
              </w:rPr>
            </w:pPr>
            <w:r>
              <w:rPr>
                <w:bCs/>
              </w:rPr>
              <w:t>Hoofdstuk 5 ingevuld</w:t>
            </w:r>
          </w:p>
        </w:tc>
      </w:tr>
      <w:tr w:rsidR="00D64E83" w:rsidRPr="00866987" w:rsidTr="00F25B55">
        <w:tc>
          <w:tcPr>
            <w:tcW w:w="445" w:type="pct"/>
          </w:tcPr>
          <w:p w:rsidR="00D64E83" w:rsidRPr="000427A2" w:rsidRDefault="00D64E83" w:rsidP="0080083A">
            <w:pPr>
              <w:jc w:val="left"/>
              <w:rPr>
                <w:bCs/>
              </w:rPr>
            </w:pPr>
            <w:r w:rsidRPr="000427A2">
              <w:rPr>
                <w:bCs/>
              </w:rPr>
              <w:t>0.1</w:t>
            </w:r>
          </w:p>
        </w:tc>
        <w:tc>
          <w:tcPr>
            <w:tcW w:w="725" w:type="pct"/>
          </w:tcPr>
          <w:p w:rsidR="00D64E83" w:rsidRPr="000427A2" w:rsidRDefault="00D64E83" w:rsidP="0080083A">
            <w:pPr>
              <w:jc w:val="left"/>
              <w:rPr>
                <w:bCs/>
              </w:rPr>
            </w:pPr>
            <w:r>
              <w:rPr>
                <w:bCs/>
              </w:rPr>
              <w:t>2014</w:t>
            </w:r>
            <w:r w:rsidRPr="000427A2">
              <w:rPr>
                <w:bCs/>
              </w:rPr>
              <w:t>-</w:t>
            </w:r>
            <w:r>
              <w:rPr>
                <w:bCs/>
              </w:rPr>
              <w:t>10</w:t>
            </w:r>
            <w:r w:rsidRPr="000427A2">
              <w:rPr>
                <w:bCs/>
              </w:rPr>
              <w:t>-</w:t>
            </w:r>
            <w:r>
              <w:rPr>
                <w:bCs/>
              </w:rPr>
              <w:t>xx</w:t>
            </w:r>
          </w:p>
        </w:tc>
        <w:tc>
          <w:tcPr>
            <w:tcW w:w="641" w:type="pct"/>
          </w:tcPr>
          <w:p w:rsidR="00D64E83" w:rsidRPr="000427A2" w:rsidRDefault="00D64E83" w:rsidP="0080083A">
            <w:pPr>
              <w:jc w:val="left"/>
              <w:rPr>
                <w:bCs/>
              </w:rPr>
            </w:pPr>
            <w:r>
              <w:rPr>
                <w:bCs/>
              </w:rPr>
              <w:t>PJA</w:t>
            </w:r>
          </w:p>
        </w:tc>
        <w:tc>
          <w:tcPr>
            <w:tcW w:w="692" w:type="pct"/>
          </w:tcPr>
          <w:p w:rsidR="00D64E83" w:rsidRPr="000427A2" w:rsidRDefault="00D64E83" w:rsidP="0080083A">
            <w:pPr>
              <w:jc w:val="left"/>
              <w:rPr>
                <w:bCs/>
              </w:rPr>
            </w:pPr>
            <w:r w:rsidRPr="000427A2">
              <w:rPr>
                <w:bCs/>
              </w:rPr>
              <w:t>Geheel</w:t>
            </w:r>
          </w:p>
        </w:tc>
        <w:tc>
          <w:tcPr>
            <w:tcW w:w="2497" w:type="pct"/>
          </w:tcPr>
          <w:p w:rsidR="00D64E83" w:rsidRPr="000427A2" w:rsidRDefault="00D64E83" w:rsidP="0080083A">
            <w:pPr>
              <w:jc w:val="left"/>
              <w:rPr>
                <w:bCs/>
              </w:rPr>
            </w:pPr>
            <w:r w:rsidRPr="00546004">
              <w:rPr>
                <w:rFonts w:ascii="Arial" w:hAnsi="Arial" w:cs="Arial"/>
                <w:bCs/>
              </w:rPr>
              <w:t>Start op basis van PDOK DPS Template</w:t>
            </w:r>
          </w:p>
        </w:tc>
      </w:tr>
    </w:tbl>
    <w:p w:rsidR="000427A2" w:rsidRDefault="000427A2" w:rsidP="000427A2"/>
    <w:p w:rsidR="000427A2" w:rsidRDefault="000427A2" w:rsidP="000427A2"/>
    <w:p w:rsidR="000427A2" w:rsidRDefault="000427A2" w:rsidP="000427A2"/>
    <w:p w:rsidR="000427A2" w:rsidRDefault="000427A2" w:rsidP="000427A2"/>
    <w:p w:rsidR="000427A2" w:rsidRDefault="000427A2" w:rsidP="000427A2"/>
    <w:p w:rsidR="000427A2" w:rsidRDefault="000427A2" w:rsidP="000427A2"/>
    <w:p w:rsidR="000427A2" w:rsidRDefault="00855A12">
      <w:pPr>
        <w:spacing w:line="240" w:lineRule="auto"/>
        <w:jc w:val="left"/>
        <w:rPr>
          <w:sz w:val="28"/>
          <w:szCs w:val="28"/>
        </w:rPr>
      </w:pPr>
      <w:r>
        <w:rPr>
          <w:noProof/>
          <w:sz w:val="28"/>
          <w:szCs w:val="28"/>
        </w:rPr>
        <w:lastRenderedPageBreak/>
        <w:drawing>
          <wp:anchor distT="0" distB="0" distL="114300" distR="114300" simplePos="0" relativeHeight="251626496" behindDoc="0" locked="0" layoutInCell="1" allowOverlap="1">
            <wp:simplePos x="0" y="0"/>
            <wp:positionH relativeFrom="column">
              <wp:posOffset>-132823</wp:posOffset>
            </wp:positionH>
            <wp:positionV relativeFrom="paragraph">
              <wp:posOffset>1140700</wp:posOffset>
            </wp:positionV>
            <wp:extent cx="836762" cy="310551"/>
            <wp:effectExtent l="0" t="0" r="0" b="0"/>
            <wp:wrapSquare wrapText="bothSides"/>
            <wp:docPr id="4"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38200" cy="304800"/>
                    </a:xfrm>
                    <a:prstGeom prst="rect">
                      <a:avLst/>
                    </a:prstGeom>
                    <a:noFill/>
                    <a:ln>
                      <a:noFill/>
                    </a:ln>
                  </pic:spPr>
                </pic:pic>
              </a:graphicData>
            </a:graphic>
          </wp:anchor>
        </w:drawing>
      </w:r>
      <w:r w:rsidR="00C632B5">
        <w:rPr>
          <w:noProof/>
          <w:sz w:val="28"/>
          <w:szCs w:val="28"/>
        </w:rPr>
        <w:pict>
          <v:shape id="Tekstvak 7" o:spid="_x0000_s1039" type="#_x0000_t202" style="position:absolute;margin-left:-17.9pt;margin-top:72.35pt;width:501.05pt;height:44.8pt;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" stroked="f">
            <v:textbox>
              <w:txbxContent>
                <w:p w:rsidR="00C632B5" w:rsidRPr="00672722" w:rsidRDefault="00C632B5" w:rsidP="0071388C">
                  <w:pPr>
                    <w:rPr>
                      <w:b/>
                    </w:rPr>
                  </w:pPr>
                  <w:r>
                    <w:rPr>
                      <w:b/>
                    </w:rPr>
                    <w:t>rechtenbeleid</w:t>
                  </w:r>
                </w:p>
                <w:p w:rsidR="00C632B5" w:rsidRDefault="00C632B5" w:rsidP="0071388C">
                  <w:pPr>
                    <w:ind w:left="709" w:firstLine="709"/>
                  </w:pPr>
                  <w:r w:rsidRPr="00D774FF">
                    <w:t>Naamsvermelding-</w:t>
                  </w:r>
                  <w:proofErr w:type="spellStart"/>
                  <w:r w:rsidRPr="00D774FF">
                    <w:t>GeenAfgeleideWerken</w:t>
                  </w:r>
                  <w:proofErr w:type="spellEnd"/>
                  <w:r w:rsidRPr="00D774FF">
                    <w:t xml:space="preserve"> 3.0 Nederland</w:t>
                  </w:r>
                </w:p>
                <w:p w:rsidR="00C632B5" w:rsidRDefault="00C632B5" w:rsidP="0071388C">
                  <w:pPr>
                    <w:ind w:left="709" w:firstLine="709"/>
                  </w:pPr>
                  <w:r w:rsidRPr="00D774FF">
                    <w:t>(CC BY-ND 3.0)</w:t>
                  </w:r>
                  <w:r>
                    <w:t xml:space="preserve"> </w:t>
                  </w:r>
                  <w:r>
                    <w:tab/>
                  </w:r>
                </w:p>
                <w:p w:rsidR="00C632B5" w:rsidRDefault="00C632B5" w:rsidP="0071388C">
                  <w:pPr>
                    <w:ind w:left="709" w:firstLine="709"/>
                  </w:pPr>
                </w:p>
                <w:p w:rsidR="00C632B5" w:rsidRPr="002564CF" w:rsidRDefault="00C632B5" w:rsidP="0071388C">
                  <w:r w:rsidRPr="00D774FF" w:rsidDel="000A350C">
                    <w:t xml:space="preserve"> </w:t>
                  </w:r>
                </w:p>
              </w:txbxContent>
            </v:textbox>
            <w10:wrap type="square"/>
          </v:shape>
        </w:pict>
      </w:r>
      <w:r w:rsidR="000427A2">
        <w:rPr>
          <w:sz w:val="28"/>
          <w:szCs w:val="28"/>
        </w:rPr>
        <w:br w:type="page"/>
      </w:r>
    </w:p>
    <w:p w:rsidR="000427A2" w:rsidRDefault="000427A2">
      <w:pPr>
        <w:spacing w:line="240" w:lineRule="auto"/>
        <w:jc w:val="left"/>
        <w:rPr>
          <w:sz w:val="28"/>
          <w:szCs w:val="28"/>
        </w:rPr>
      </w:pPr>
      <w:r>
        <w:rPr>
          <w:sz w:val="28"/>
          <w:szCs w:val="28"/>
        </w:rPr>
        <w:lastRenderedPageBreak/>
        <w:t>Voorwoord</w:t>
      </w:r>
    </w:p>
    <w:p w:rsidR="000427A2" w:rsidRDefault="000427A2" w:rsidP="000427A2"/>
    <w:p w:rsidR="000427A2" w:rsidRDefault="000427A2" w:rsidP="000427A2">
      <w:r w:rsidRPr="00B93FD0">
        <w:t xml:space="preserve">Dit document bevat </w:t>
      </w:r>
      <w:r w:rsidR="0080083A">
        <w:t>de</w:t>
      </w:r>
      <w:r>
        <w:t xml:space="preserve"> </w:t>
      </w:r>
      <w:r w:rsidR="0080083A">
        <w:t>datas</w:t>
      </w:r>
      <w:r w:rsidR="005F591B">
        <w:t>pecificatie</w:t>
      </w:r>
      <w:r>
        <w:t xml:space="preserve"> ten behoeve van </w:t>
      </w:r>
      <w:r w:rsidR="0080083A">
        <w:t>het berichtenverkeer voor uitwisseling van kabel en leiding informatie van de utiliteitsnet</w:t>
      </w:r>
      <w:r w:rsidR="00F10FD5">
        <w:t>ten</w:t>
      </w:r>
      <w:r w:rsidR="0080083A">
        <w:t xml:space="preserve"> </w:t>
      </w:r>
      <w:r w:rsidR="00EF1617">
        <w:t>elektriciteit</w:t>
      </w:r>
      <w:r w:rsidR="0080083A">
        <w:t>, gas en chemie, telecom, water, warmte en afvalwater</w:t>
      </w:r>
      <w:r>
        <w:t>. Het doel van deze data</w:t>
      </w:r>
      <w:r w:rsidR="0080083A">
        <w:t xml:space="preserve">specificatie is </w:t>
      </w:r>
      <w:r>
        <w:t>om -aanvullend aan de metadata beschrijving van het dataproduct (conform ISO 19115)- achtergrond informatie te verstrekken over een dataproduct. Waar de metadata de informatie op bestand</w:t>
      </w:r>
      <w:r w:rsidR="00CD2268">
        <w:t>s</w:t>
      </w:r>
      <w:r>
        <w:t xml:space="preserve">niveau beschrijft is de </w:t>
      </w:r>
      <w:r w:rsidR="0080083A">
        <w:t>dataspecificatie</w:t>
      </w:r>
      <w:r>
        <w:t xml:space="preserve"> </w:t>
      </w:r>
      <w:r w:rsidR="00CD2268">
        <w:t xml:space="preserve">bedoeld </w:t>
      </w:r>
      <w:r>
        <w:t>om</w:t>
      </w:r>
      <w:r w:rsidR="0080083A">
        <w:t xml:space="preserve"> de gegevensstructuur en objectd</w:t>
      </w:r>
      <w:r>
        <w:t xml:space="preserve">efinities </w:t>
      </w:r>
      <w:r w:rsidR="00CD2268">
        <w:t>te beschrijven</w:t>
      </w:r>
      <w:r>
        <w:t xml:space="preserve">. Op basis van de </w:t>
      </w:r>
      <w:r w:rsidR="0080083A">
        <w:t>datas</w:t>
      </w:r>
      <w:r w:rsidR="005F591B">
        <w:t>pecificatie</w:t>
      </w:r>
      <w:r>
        <w:t xml:space="preserve"> en de metadata </w:t>
      </w:r>
      <w:r w:rsidR="0080083A">
        <w:t xml:space="preserve">van het dataproduct kan een </w:t>
      </w:r>
      <w:r>
        <w:t xml:space="preserve">gebruiker </w:t>
      </w:r>
      <w:r w:rsidR="0080083A">
        <w:t xml:space="preserve">van de gegevens </w:t>
      </w:r>
      <w:r>
        <w:t xml:space="preserve">zich een goed beeld vormen van de data die worden aangeboden en de data inhoudelijk interpreteren. </w:t>
      </w:r>
      <w:r w:rsidR="00CD2268">
        <w:t>Daarnaast</w:t>
      </w:r>
      <w:r>
        <w:t xml:space="preserve"> geldt </w:t>
      </w:r>
      <w:r w:rsidR="00CD2268">
        <w:t>d</w:t>
      </w:r>
      <w:r>
        <w:t xml:space="preserve">at onderdelen van de </w:t>
      </w:r>
      <w:r w:rsidR="0080083A">
        <w:t>dataspecificatie</w:t>
      </w:r>
      <w:r w:rsidR="00CD2268">
        <w:t xml:space="preserve"> nodig zijn ten behoeve van applicatieb</w:t>
      </w:r>
      <w:r>
        <w:t>ouw</w:t>
      </w:r>
      <w:r w:rsidR="00EF1617">
        <w:t xml:space="preserve"> voor realisatie van het berichtenverkeer aan de aanbod en ontvangstzijde</w:t>
      </w:r>
      <w:r>
        <w:t>.</w:t>
      </w:r>
    </w:p>
    <w:p w:rsidR="006F7422" w:rsidRDefault="006F7422" w:rsidP="000427A2"/>
    <w:p w:rsidR="000E7FD9" w:rsidRDefault="000E7FD9" w:rsidP="000E7FD9">
      <w:r>
        <w:t xml:space="preserve">Dit document is opgesteld in de context van het KLICWIN programma. Opdrachtgever was de stuurgroep KLICWIN </w:t>
      </w:r>
      <w:r w:rsidR="00C96003">
        <w:t>bestaande uit de volgende organisaties</w:t>
      </w:r>
      <w:r>
        <w:t>:</w:t>
      </w:r>
      <w:r w:rsidR="00C96003">
        <w:t xml:space="preserve"> Ministerie van Economische Zaken, Ministerie van Infrastructuur en Milieu, Platform Netbeheerders, </w:t>
      </w:r>
      <w:proofErr w:type="spellStart"/>
      <w:r w:rsidR="00C96003">
        <w:t>Cumela</w:t>
      </w:r>
      <w:proofErr w:type="spellEnd"/>
      <w:r w:rsidR="00C96003">
        <w:t>, Stichting</w:t>
      </w:r>
      <w:ins w:id="50" w:author="Paul Janssen" w:date="2017-01-29T13:37:00Z">
        <w:r w:rsidR="00D25D0C">
          <w:t xml:space="preserve"> </w:t>
        </w:r>
      </w:ins>
      <w:del w:id="51" w:author="Paul Janssen" w:date="2017-01-29T13:37:00Z">
        <w:r w:rsidR="00C96003" w:rsidDel="00D25D0C">
          <w:delText xml:space="preserve"> Rioned</w:delText>
        </w:r>
      </w:del>
      <w:ins w:id="52" w:author="Paul Janssen" w:date="2017-01-29T13:37:00Z">
        <w:r w:rsidR="00D25D0C">
          <w:t>RIONED</w:t>
        </w:r>
      </w:ins>
      <w:r w:rsidR="00C96003">
        <w:t xml:space="preserve">, Bouwend Nederland, </w:t>
      </w:r>
      <w:r w:rsidR="00C96003" w:rsidRPr="00C96003">
        <w:t>Gemeentelijk Platform Kabels en Leidingen</w:t>
      </w:r>
      <w:r>
        <w:t xml:space="preserve"> </w:t>
      </w:r>
      <w:r w:rsidR="00C96003">
        <w:t xml:space="preserve">en het Kadaster. </w:t>
      </w:r>
      <w:r>
        <w:t xml:space="preserve">Voor de realisatie van dit document is een </w:t>
      </w:r>
      <w:r w:rsidR="008E0649">
        <w:t xml:space="preserve">projectgroep en een </w:t>
      </w:r>
      <w:r>
        <w:t xml:space="preserve">werkgroep </w:t>
      </w:r>
      <w:r w:rsidR="001D2BA4">
        <w:t>gevormd</w:t>
      </w:r>
      <w:r>
        <w:t xml:space="preserve"> van domeinexperts die de eisen hebben geformuleerd waaraan de dataspecificatie moet voldoen</w:t>
      </w:r>
      <w:r w:rsidR="001D2BA4">
        <w:t>,</w:t>
      </w:r>
      <w:r>
        <w:t xml:space="preserve"> </w:t>
      </w:r>
      <w:r w:rsidR="001D2BA4">
        <w:t xml:space="preserve">in het proces hebben meegewerkt </w:t>
      </w:r>
      <w:r>
        <w:t xml:space="preserve">en het resultaat hebben geëvalueerd. De volgende personen hebben deelgenomen aan de </w:t>
      </w:r>
      <w:r w:rsidR="008E0649">
        <w:t xml:space="preserve">project- en </w:t>
      </w:r>
      <w:r>
        <w:t>werkgroep:</w:t>
      </w:r>
    </w:p>
    <w:p w:rsidR="000E7FD9" w:rsidRDefault="000E7FD9" w:rsidP="000E7FD9"/>
    <w:p w:rsidR="008E0649" w:rsidRDefault="009C2B75" w:rsidP="000E7FD9">
      <w:r>
        <w:t>Pr</w:t>
      </w:r>
      <w:r w:rsidR="008E0649">
        <w:t>ojectgroep:</w:t>
      </w:r>
    </w:p>
    <w:p w:rsidR="008E0649" w:rsidRDefault="008E0649" w:rsidP="000E7FD9">
      <w:r>
        <w:t>Linda van den Brink (Geonovum)</w:t>
      </w:r>
    </w:p>
    <w:p w:rsidR="008E0649" w:rsidRDefault="008E0649" w:rsidP="008E0649">
      <w:r>
        <w:t>Paul Janssen (Geonovum)</w:t>
      </w:r>
    </w:p>
    <w:p w:rsidR="008E0649" w:rsidRDefault="008E0649" w:rsidP="000E7FD9">
      <w:r>
        <w:t xml:space="preserve">Edward Mac </w:t>
      </w:r>
      <w:proofErr w:type="spellStart"/>
      <w:r>
        <w:t>Gillavry</w:t>
      </w:r>
      <w:proofErr w:type="spellEnd"/>
      <w:r>
        <w:t xml:space="preserve"> (</w:t>
      </w:r>
      <w:proofErr w:type="spellStart"/>
      <w:r>
        <w:t>Webmapper</w:t>
      </w:r>
      <w:proofErr w:type="spellEnd"/>
      <w:r>
        <w:t>)</w:t>
      </w:r>
    </w:p>
    <w:p w:rsidR="008E0649" w:rsidRDefault="008E0649" w:rsidP="000E7FD9">
      <w:r>
        <w:t>Wilko Quak (Geonovum)</w:t>
      </w:r>
    </w:p>
    <w:p w:rsidR="008E0649" w:rsidRDefault="008E0649" w:rsidP="000E7FD9">
      <w:pPr>
        <w:rPr>
          <w:ins w:id="53" w:author="Paul Janssen" w:date="2017-01-29T16:37:00Z"/>
        </w:rPr>
      </w:pPr>
    </w:p>
    <w:p w:rsidR="000C1E46" w:rsidRDefault="000C1E46" w:rsidP="000E7FD9">
      <w:ins w:id="54" w:author="Paul Janssen" w:date="2017-01-29T16:37:00Z">
        <w:r w:rsidRPr="000C1E46">
          <w:rPr>
            <w:highlight w:val="yellow"/>
            <w:rPrChange w:id="55" w:author="Paul Janssen" w:date="2017-01-29T16:37:00Z">
              <w:rPr/>
            </w:rPrChange>
          </w:rPr>
          <w:t>Nog aanpassen</w:t>
        </w:r>
        <w:r>
          <w:rPr>
            <w:highlight w:val="yellow"/>
          </w:rPr>
          <w:t xml:space="preserve"> aan laatste gegevens</w:t>
        </w:r>
        <w:r w:rsidRPr="000C1E46">
          <w:rPr>
            <w:highlight w:val="yellow"/>
            <w:rPrChange w:id="56" w:author="Paul Janssen" w:date="2017-01-29T16:37:00Z">
              <w:rPr/>
            </w:rPrChange>
          </w:rPr>
          <w:t>.</w:t>
        </w:r>
      </w:ins>
    </w:p>
    <w:p w:rsidR="008E0649" w:rsidRDefault="008E0649" w:rsidP="000E7FD9">
      <w:r>
        <w:t>Werkgroep:</w:t>
      </w:r>
    </w:p>
    <w:p w:rsidR="000E7FD9" w:rsidRDefault="000E7FD9" w:rsidP="000E7FD9">
      <w:r>
        <w:t xml:space="preserve">Ad van </w:t>
      </w:r>
      <w:proofErr w:type="spellStart"/>
      <w:r>
        <w:t>Houtum</w:t>
      </w:r>
      <w:proofErr w:type="spellEnd"/>
      <w:r>
        <w:t xml:space="preserve"> (Kadaster)</w:t>
      </w:r>
    </w:p>
    <w:p w:rsidR="000E7FD9" w:rsidRDefault="000E7FD9" w:rsidP="000E7FD9">
      <w:r>
        <w:t xml:space="preserve">Wil </w:t>
      </w:r>
      <w:proofErr w:type="spellStart"/>
      <w:r>
        <w:t>Lambo</w:t>
      </w:r>
      <w:proofErr w:type="spellEnd"/>
      <w:r>
        <w:t xml:space="preserve"> (KPN)</w:t>
      </w:r>
    </w:p>
    <w:p w:rsidR="00CD35A6" w:rsidRDefault="00CD35A6" w:rsidP="000E7FD9">
      <w:r w:rsidRPr="00BA09AC">
        <w:t xml:space="preserve">Martin van </w:t>
      </w:r>
      <w:proofErr w:type="spellStart"/>
      <w:r w:rsidRPr="00BA09AC">
        <w:t>Vaale</w:t>
      </w:r>
      <w:r>
        <w:t>n</w:t>
      </w:r>
      <w:proofErr w:type="spellEnd"/>
      <w:r>
        <w:t xml:space="preserve"> (KPN)</w:t>
      </w:r>
    </w:p>
    <w:p w:rsidR="000E7FD9" w:rsidRDefault="000E7FD9" w:rsidP="000E7FD9">
      <w:r>
        <w:t>Daan van Os (Brabant Water)</w:t>
      </w:r>
    </w:p>
    <w:p w:rsidR="000E7FD9" w:rsidRPr="000E7FD9" w:rsidRDefault="006F2CE2" w:rsidP="000E7FD9">
      <w:pPr>
        <w:rPr>
          <w:lang w:val="fr-FR"/>
        </w:rPr>
      </w:pPr>
      <w:r w:rsidRPr="006F2CE2">
        <w:rPr>
          <w:lang w:val="fr-FR"/>
        </w:rPr>
        <w:t>Jorrit Hans</w:t>
      </w:r>
      <w:r w:rsidR="00C67CD4">
        <w:rPr>
          <w:lang w:val="fr-FR"/>
        </w:rPr>
        <w:t>s</w:t>
      </w:r>
      <w:r w:rsidRPr="006F2CE2">
        <w:rPr>
          <w:lang w:val="fr-FR"/>
        </w:rPr>
        <w:t>on (</w:t>
      </w:r>
      <w:proofErr w:type="spellStart"/>
      <w:r w:rsidRPr="006F2CE2">
        <w:rPr>
          <w:lang w:val="fr-FR"/>
        </w:rPr>
        <w:t>Enexis</w:t>
      </w:r>
      <w:proofErr w:type="spellEnd"/>
      <w:r w:rsidRPr="006F2CE2">
        <w:rPr>
          <w:lang w:val="fr-FR"/>
        </w:rPr>
        <w:t>)</w:t>
      </w:r>
    </w:p>
    <w:p w:rsidR="000E7FD9" w:rsidRDefault="006F2CE2" w:rsidP="000E7FD9">
      <w:pPr>
        <w:rPr>
          <w:lang w:val="fr-FR"/>
        </w:rPr>
      </w:pPr>
      <w:r w:rsidRPr="006F2CE2">
        <w:rPr>
          <w:lang w:val="fr-FR"/>
        </w:rPr>
        <w:t>Marcel Busser (BAM)</w:t>
      </w:r>
    </w:p>
    <w:p w:rsidR="00735463" w:rsidRPr="00C632B5" w:rsidRDefault="00AD512E" w:rsidP="000E7FD9">
      <w:pPr>
        <w:rPr>
          <w:lang w:val="fr-FR"/>
          <w:rPrChange w:id="57" w:author="Postema H.P." w:date="2017-02-06T09:21:00Z">
            <w:rPr>
              <w:lang w:val="en-GB"/>
            </w:rPr>
          </w:rPrChange>
        </w:rPr>
      </w:pPr>
      <w:r w:rsidRPr="00C632B5">
        <w:rPr>
          <w:lang w:val="fr-FR"/>
          <w:rPrChange w:id="58" w:author="Postema H.P." w:date="2017-02-06T09:21:00Z">
            <w:rPr>
              <w:lang w:val="en-GB"/>
            </w:rPr>
          </w:rPrChange>
        </w:rPr>
        <w:t>Felix Parmentier (BAM)</w:t>
      </w:r>
    </w:p>
    <w:p w:rsidR="008E0649" w:rsidRPr="00C632B5" w:rsidRDefault="00AD512E" w:rsidP="000E7FD9">
      <w:pPr>
        <w:rPr>
          <w:lang w:val="fr-FR"/>
          <w:rPrChange w:id="59" w:author="Postema H.P." w:date="2017-02-06T09:21:00Z">
            <w:rPr>
              <w:lang w:val="en-GB"/>
            </w:rPr>
          </w:rPrChange>
        </w:rPr>
      </w:pPr>
      <w:r w:rsidRPr="00C632B5">
        <w:rPr>
          <w:lang w:val="fr-FR"/>
          <w:rPrChange w:id="60" w:author="Postema H.P." w:date="2017-02-06T09:21:00Z">
            <w:rPr>
              <w:lang w:val="en-GB"/>
            </w:rPr>
          </w:rPrChange>
        </w:rPr>
        <w:t xml:space="preserve">Patrick </w:t>
      </w:r>
      <w:proofErr w:type="spellStart"/>
      <w:r w:rsidRPr="00C632B5">
        <w:rPr>
          <w:lang w:val="fr-FR"/>
          <w:rPrChange w:id="61" w:author="Postema H.P." w:date="2017-02-06T09:21:00Z">
            <w:rPr>
              <w:lang w:val="en-GB"/>
            </w:rPr>
          </w:rPrChange>
        </w:rPr>
        <w:t>Straver</w:t>
      </w:r>
      <w:proofErr w:type="spellEnd"/>
      <w:r w:rsidRPr="00C632B5">
        <w:rPr>
          <w:lang w:val="fr-FR"/>
          <w:rPrChange w:id="62" w:author="Postema H.P." w:date="2017-02-06T09:21:00Z">
            <w:rPr>
              <w:lang w:val="en-GB"/>
            </w:rPr>
          </w:rPrChange>
        </w:rPr>
        <w:t xml:space="preserve"> (BAM)</w:t>
      </w:r>
    </w:p>
    <w:p w:rsidR="00735463" w:rsidRPr="00C632B5" w:rsidRDefault="00971241" w:rsidP="000E7FD9">
      <w:pPr>
        <w:rPr>
          <w:lang w:val="fr-FR"/>
          <w:rPrChange w:id="63" w:author="Postema H.P." w:date="2017-02-06T09:21:00Z">
            <w:rPr/>
          </w:rPrChange>
        </w:rPr>
      </w:pPr>
      <w:r w:rsidRPr="00C632B5">
        <w:rPr>
          <w:lang w:val="fr-FR"/>
          <w:rPrChange w:id="64" w:author="Postema H.P." w:date="2017-02-06T09:21:00Z">
            <w:rPr/>
          </w:rPrChange>
        </w:rPr>
        <w:t xml:space="preserve">Martin </w:t>
      </w:r>
      <w:proofErr w:type="spellStart"/>
      <w:r w:rsidRPr="00C632B5">
        <w:rPr>
          <w:lang w:val="fr-FR"/>
          <w:rPrChange w:id="65" w:author="Postema H.P." w:date="2017-02-06T09:21:00Z">
            <w:rPr/>
          </w:rPrChange>
        </w:rPr>
        <w:t>Borgman</w:t>
      </w:r>
      <w:proofErr w:type="spellEnd"/>
      <w:r w:rsidRPr="00C632B5">
        <w:rPr>
          <w:lang w:val="fr-FR"/>
          <w:rPrChange w:id="66" w:author="Postema H.P." w:date="2017-02-06T09:21:00Z">
            <w:rPr/>
          </w:rPrChange>
        </w:rPr>
        <w:t xml:space="preserve"> (</w:t>
      </w:r>
      <w:proofErr w:type="spellStart"/>
      <w:r w:rsidRPr="00C632B5">
        <w:rPr>
          <w:lang w:val="fr-FR"/>
          <w:rPrChange w:id="67" w:author="Postema H.P." w:date="2017-02-06T09:21:00Z">
            <w:rPr/>
          </w:rPrChange>
        </w:rPr>
        <w:t>Kadaster</w:t>
      </w:r>
      <w:proofErr w:type="spellEnd"/>
      <w:r w:rsidRPr="00C632B5">
        <w:rPr>
          <w:lang w:val="fr-FR"/>
          <w:rPrChange w:id="68" w:author="Postema H.P." w:date="2017-02-06T09:21:00Z">
            <w:rPr/>
          </w:rPrChange>
        </w:rPr>
        <w:t>)</w:t>
      </w:r>
    </w:p>
    <w:p w:rsidR="000E7FD9" w:rsidRPr="00C632B5" w:rsidRDefault="000E7FD9" w:rsidP="000E7FD9">
      <w:pPr>
        <w:rPr>
          <w:lang w:val="fr-FR"/>
          <w:rPrChange w:id="69" w:author="Postema H.P." w:date="2017-02-06T09:21:00Z">
            <w:rPr/>
          </w:rPrChange>
        </w:rPr>
      </w:pPr>
      <w:r w:rsidRPr="00C632B5">
        <w:rPr>
          <w:lang w:val="fr-FR"/>
          <w:rPrChange w:id="70" w:author="Postema H.P." w:date="2017-02-06T09:21:00Z">
            <w:rPr/>
          </w:rPrChange>
        </w:rPr>
        <w:t>Ron Dijkstra (Gasunie)</w:t>
      </w:r>
    </w:p>
    <w:p w:rsidR="008E0649" w:rsidRPr="00C632B5" w:rsidRDefault="008E0649" w:rsidP="000E7FD9">
      <w:pPr>
        <w:rPr>
          <w:lang w:val="fr-FR"/>
          <w:rPrChange w:id="71" w:author="Postema H.P." w:date="2017-02-06T09:21:00Z">
            <w:rPr/>
          </w:rPrChange>
        </w:rPr>
      </w:pPr>
      <w:r w:rsidRPr="00C632B5">
        <w:rPr>
          <w:lang w:val="fr-FR"/>
          <w:rPrChange w:id="72" w:author="Postema H.P." w:date="2017-02-06T09:21:00Z">
            <w:rPr/>
          </w:rPrChange>
        </w:rPr>
        <w:t xml:space="preserve">Nick </w:t>
      </w:r>
      <w:proofErr w:type="spellStart"/>
      <w:r w:rsidRPr="00C632B5">
        <w:rPr>
          <w:lang w:val="fr-FR"/>
          <w:rPrChange w:id="73" w:author="Postema H.P." w:date="2017-02-06T09:21:00Z">
            <w:rPr/>
          </w:rPrChange>
        </w:rPr>
        <w:t>Naus</w:t>
      </w:r>
      <w:proofErr w:type="spellEnd"/>
      <w:r w:rsidRPr="00C632B5">
        <w:rPr>
          <w:lang w:val="fr-FR"/>
          <w:rPrChange w:id="74" w:author="Postema H.P." w:date="2017-02-06T09:21:00Z">
            <w:rPr/>
          </w:rPrChange>
        </w:rPr>
        <w:t xml:space="preserve"> (</w:t>
      </w:r>
      <w:proofErr w:type="spellStart"/>
      <w:r w:rsidRPr="00C632B5">
        <w:rPr>
          <w:lang w:val="fr-FR"/>
          <w:rPrChange w:id="75" w:author="Postema H.P." w:date="2017-02-06T09:21:00Z">
            <w:rPr/>
          </w:rPrChange>
        </w:rPr>
        <w:t>Kadaster</w:t>
      </w:r>
      <w:proofErr w:type="spellEnd"/>
      <w:r w:rsidRPr="00C632B5">
        <w:rPr>
          <w:lang w:val="fr-FR"/>
          <w:rPrChange w:id="76" w:author="Postema H.P." w:date="2017-02-06T09:21:00Z">
            <w:rPr/>
          </w:rPrChange>
        </w:rPr>
        <w:t>)</w:t>
      </w:r>
    </w:p>
    <w:p w:rsidR="000E7FD9" w:rsidRPr="00C632B5" w:rsidRDefault="000E7FD9" w:rsidP="000E7FD9">
      <w:pPr>
        <w:rPr>
          <w:lang w:val="fr-FR"/>
          <w:rPrChange w:id="77" w:author="Postema H.P." w:date="2017-02-06T09:21:00Z">
            <w:rPr/>
          </w:rPrChange>
        </w:rPr>
      </w:pPr>
      <w:r w:rsidRPr="00C632B5">
        <w:rPr>
          <w:lang w:val="fr-FR"/>
          <w:rPrChange w:id="78" w:author="Postema H.P." w:date="2017-02-06T09:21:00Z">
            <w:rPr/>
          </w:rPrChange>
        </w:rPr>
        <w:t>Hendrik van de Berg (</w:t>
      </w:r>
      <w:proofErr w:type="spellStart"/>
      <w:r w:rsidRPr="00C632B5">
        <w:rPr>
          <w:lang w:val="fr-FR"/>
          <w:rPrChange w:id="79" w:author="Postema H.P." w:date="2017-02-06T09:21:00Z">
            <w:rPr/>
          </w:rPrChange>
        </w:rPr>
        <w:t>A</w:t>
      </w:r>
      <w:r w:rsidR="00E76D04" w:rsidRPr="00C632B5">
        <w:rPr>
          <w:lang w:val="fr-FR"/>
          <w:rPrChange w:id="80" w:author="Postema H.P." w:date="2017-02-06T09:21:00Z">
            <w:rPr/>
          </w:rPrChange>
        </w:rPr>
        <w:t>l</w:t>
      </w:r>
      <w:r w:rsidRPr="00C632B5">
        <w:rPr>
          <w:lang w:val="fr-FR"/>
          <w:rPrChange w:id="81" w:author="Postema H.P." w:date="2017-02-06T09:21:00Z">
            <w:rPr/>
          </w:rPrChange>
        </w:rPr>
        <w:t>liander</w:t>
      </w:r>
      <w:proofErr w:type="spellEnd"/>
      <w:r w:rsidRPr="00C632B5">
        <w:rPr>
          <w:lang w:val="fr-FR"/>
          <w:rPrChange w:id="82" w:author="Postema H.P." w:date="2017-02-06T09:21:00Z">
            <w:rPr/>
          </w:rPrChange>
        </w:rPr>
        <w:t>)</w:t>
      </w:r>
    </w:p>
    <w:p w:rsidR="000E7FD9" w:rsidRDefault="000E7FD9" w:rsidP="000E7FD9">
      <w:r>
        <w:t>Henny Nouwens (Ziggo)</w:t>
      </w:r>
    </w:p>
    <w:p w:rsidR="000E7FD9" w:rsidRDefault="000E7FD9" w:rsidP="000E7FD9">
      <w:r>
        <w:t>Hans Postema (Gasunie)</w:t>
      </w:r>
    </w:p>
    <w:p w:rsidR="000E7FD9" w:rsidRDefault="000E7FD9" w:rsidP="000E7FD9">
      <w:r>
        <w:t>Fuat Akdeniz (Kadaster)</w:t>
      </w:r>
    </w:p>
    <w:p w:rsidR="00CD35A6" w:rsidRDefault="00CD35A6" w:rsidP="000E7FD9">
      <w:r>
        <w:t>Herman van den Berg (Kadaster)</w:t>
      </w:r>
    </w:p>
    <w:p w:rsidR="00735463" w:rsidRPr="00DB2583" w:rsidRDefault="006A5E30" w:rsidP="000E7FD9">
      <w:r w:rsidRPr="00DB2583">
        <w:t>Bas Heite (B12)</w:t>
      </w:r>
    </w:p>
    <w:p w:rsidR="000E7FD9" w:rsidRPr="00DB2583" w:rsidRDefault="006A5E30" w:rsidP="000E7FD9">
      <w:r w:rsidRPr="00DB2583">
        <w:t xml:space="preserve">Frank </w:t>
      </w:r>
      <w:proofErr w:type="spellStart"/>
      <w:r w:rsidRPr="00DB2583">
        <w:t>Coumans</w:t>
      </w:r>
      <w:proofErr w:type="spellEnd"/>
      <w:r w:rsidRPr="00DB2583">
        <w:t xml:space="preserve"> (Eneco)</w:t>
      </w:r>
    </w:p>
    <w:p w:rsidR="000E7FD9" w:rsidRDefault="000E7FD9" w:rsidP="000E7FD9">
      <w:r>
        <w:t>Hans Meijer (Gemeente Den Haag)</w:t>
      </w:r>
    </w:p>
    <w:p w:rsidR="000E7FD9" w:rsidRDefault="000E7FD9" w:rsidP="000E7FD9">
      <w:r>
        <w:t xml:space="preserve">Eric Oosterom (Stichting </w:t>
      </w:r>
      <w:del w:id="83" w:author="Paul Janssen" w:date="2017-01-29T13:37:00Z">
        <w:r w:rsidDel="00D25D0C">
          <w:delText>Rioned</w:delText>
        </w:r>
      </w:del>
      <w:ins w:id="84" w:author="Paul Janssen" w:date="2017-01-29T13:37:00Z">
        <w:r w:rsidR="00D25D0C">
          <w:t>RIONED</w:t>
        </w:r>
      </w:ins>
      <w:r>
        <w:t>)</w:t>
      </w:r>
    </w:p>
    <w:p w:rsidR="00CD35A6" w:rsidRDefault="00CD35A6" w:rsidP="000E7FD9">
      <w:r w:rsidRPr="00BA09AC">
        <w:t>Hendrik Kingma</w:t>
      </w:r>
      <w:r>
        <w:t xml:space="preserve"> (</w:t>
      </w:r>
      <w:proofErr w:type="spellStart"/>
      <w:r>
        <w:t>Riodesk</w:t>
      </w:r>
      <w:proofErr w:type="spellEnd"/>
      <w:r>
        <w:t>)</w:t>
      </w:r>
    </w:p>
    <w:p w:rsidR="00735463" w:rsidRDefault="00735463" w:rsidP="000E7FD9">
      <w:r>
        <w:t>John Peeters (Gemeente Maasgouw)</w:t>
      </w:r>
    </w:p>
    <w:p w:rsidR="00CD35A6" w:rsidRDefault="00CD35A6" w:rsidP="000E7FD9">
      <w:r>
        <w:t>Jan van der Leij (</w:t>
      </w:r>
      <w:proofErr w:type="spellStart"/>
      <w:r>
        <w:t>Cumela</w:t>
      </w:r>
      <w:proofErr w:type="spellEnd"/>
      <w:r>
        <w:t>)</w:t>
      </w:r>
    </w:p>
    <w:p w:rsidR="006F7422" w:rsidRDefault="006F7422" w:rsidP="000427A2"/>
    <w:p w:rsidR="000427A2" w:rsidRDefault="000E7FD9" w:rsidP="000427A2">
      <w:r>
        <w:t xml:space="preserve">In de voorbereiding van </w:t>
      </w:r>
      <w:r w:rsidR="001D2BA4">
        <w:t xml:space="preserve">het </w:t>
      </w:r>
      <w:r>
        <w:t xml:space="preserve">opstellen van deze specificatie is er gekeken naar het IMKL2.2 model zoals dat door AGIV in België </w:t>
      </w:r>
      <w:r w:rsidR="00F3608E">
        <w:t xml:space="preserve">is </w:t>
      </w:r>
      <w:r>
        <w:t xml:space="preserve">ontwikkeld voor de realisering van de Belgische KLIP voorziening. Deze methodiek sloot voor een groot deel aan op de Nederlandse situatie. </w:t>
      </w:r>
      <w:r w:rsidR="001D2BA4">
        <w:t>Er is daarom dankbaar gebruik gemaakt van de daar opgedane ervaringen.</w:t>
      </w:r>
    </w:p>
    <w:p w:rsidR="000427A2" w:rsidRDefault="000427A2">
      <w:pPr>
        <w:spacing w:line="240" w:lineRule="auto"/>
        <w:jc w:val="left"/>
        <w:rPr>
          <w:sz w:val="28"/>
          <w:szCs w:val="28"/>
        </w:rPr>
      </w:pPr>
      <w:r>
        <w:rPr>
          <w:sz w:val="28"/>
          <w:szCs w:val="28"/>
        </w:rPr>
        <w:br w:type="page"/>
      </w:r>
    </w:p>
    <w:p w:rsidR="00D2625A" w:rsidRPr="007C7339" w:rsidRDefault="00D100A8" w:rsidP="007C7339">
      <w:pPr>
        <w:spacing w:line="240" w:lineRule="atLeast"/>
        <w:rPr>
          <w:sz w:val="28"/>
          <w:szCs w:val="28"/>
        </w:rPr>
      </w:pPr>
      <w:r w:rsidRPr="007C7339">
        <w:rPr>
          <w:sz w:val="28"/>
          <w:szCs w:val="28"/>
        </w:rPr>
        <w:lastRenderedPageBreak/>
        <w:t>Inhoudsopgave</w:t>
      </w:r>
    </w:p>
    <w:p w:rsidR="001E18AC" w:rsidRPr="007C7339" w:rsidRDefault="001E18AC" w:rsidP="007C7339">
      <w:pPr>
        <w:spacing w:line="240" w:lineRule="atLeast"/>
        <w:rPr>
          <w:sz w:val="28"/>
          <w:szCs w:val="28"/>
        </w:rPr>
      </w:pPr>
    </w:p>
    <w:p w:rsidR="0064486E" w:rsidRDefault="00455BC2">
      <w:pPr>
        <w:pStyle w:val="Inhopg1"/>
        <w:rPr>
          <w:ins w:id="85" w:author="Paul Janssen" w:date="2017-01-29T17:22:00Z"/>
          <w:rFonts w:asciiTheme="minorHAnsi" w:eastAsiaTheme="minorEastAsia" w:hAnsiTheme="minorHAnsi" w:cstheme="minorBidi"/>
          <w:noProof/>
          <w:sz w:val="22"/>
          <w:szCs w:val="22"/>
        </w:rPr>
      </w:pPr>
      <w:r w:rsidRPr="007C7339">
        <w:fldChar w:fldCharType="begin"/>
      </w:r>
      <w:r w:rsidR="00A26809" w:rsidRPr="007C7339">
        <w:instrText xml:space="preserve"> TOC \h \z \t "Hoofdstuktitel;1;Paragraaftitel;2;subparagraaftitel;3" </w:instrText>
      </w:r>
      <w:r w:rsidRPr="007C7339">
        <w:fldChar w:fldCharType="separate"/>
      </w:r>
      <w:ins w:id="86" w:author="Paul Janssen" w:date="2017-01-29T17:22:00Z">
        <w:r w:rsidR="0064486E" w:rsidRPr="00601931">
          <w:rPr>
            <w:rStyle w:val="Hyperlink"/>
            <w:noProof/>
          </w:rPr>
          <w:fldChar w:fldCharType="begin"/>
        </w:r>
        <w:r w:rsidR="0064486E" w:rsidRPr="00601931">
          <w:rPr>
            <w:rStyle w:val="Hyperlink"/>
            <w:noProof/>
          </w:rPr>
          <w:instrText xml:space="preserve"> </w:instrText>
        </w:r>
        <w:r w:rsidR="0064486E">
          <w:rPr>
            <w:noProof/>
          </w:rPr>
          <w:instrText>HYPERLINK \l "_Toc473473864"</w:instrText>
        </w:r>
        <w:r w:rsidR="0064486E" w:rsidRPr="00601931">
          <w:rPr>
            <w:rStyle w:val="Hyperlink"/>
            <w:noProof/>
          </w:rPr>
          <w:instrText xml:space="preserve"> </w:instrText>
        </w:r>
        <w:r w:rsidR="0064486E" w:rsidRPr="00601931">
          <w:rPr>
            <w:rStyle w:val="Hyperlink"/>
            <w:noProof/>
          </w:rPr>
          <w:fldChar w:fldCharType="separate"/>
        </w:r>
        <w:r w:rsidR="0064486E" w:rsidRPr="00601931">
          <w:rPr>
            <w:rStyle w:val="Hyperlink"/>
            <w:noProof/>
          </w:rPr>
          <w:t>Inleiding en leeswijzer.</w:t>
        </w:r>
        <w:r w:rsidR="0064486E">
          <w:rPr>
            <w:noProof/>
            <w:webHidden/>
          </w:rPr>
          <w:tab/>
        </w:r>
        <w:r w:rsidR="0064486E">
          <w:rPr>
            <w:noProof/>
            <w:webHidden/>
          </w:rPr>
          <w:fldChar w:fldCharType="begin"/>
        </w:r>
        <w:r w:rsidR="0064486E">
          <w:rPr>
            <w:noProof/>
            <w:webHidden/>
          </w:rPr>
          <w:instrText xml:space="preserve"> PAGEREF _Toc473473864 \h </w:instrText>
        </w:r>
      </w:ins>
      <w:r w:rsidR="0064486E">
        <w:rPr>
          <w:noProof/>
          <w:webHidden/>
        </w:rPr>
      </w:r>
      <w:r w:rsidR="0064486E">
        <w:rPr>
          <w:noProof/>
          <w:webHidden/>
        </w:rPr>
        <w:fldChar w:fldCharType="separate"/>
      </w:r>
      <w:ins w:id="87" w:author="Paul Janssen" w:date="2017-01-29T17:22:00Z">
        <w:r w:rsidR="0064486E">
          <w:rPr>
            <w:noProof/>
            <w:webHidden/>
          </w:rPr>
          <w:t>8</w:t>
        </w:r>
        <w:r w:rsidR="0064486E">
          <w:rPr>
            <w:noProof/>
            <w:webHidden/>
          </w:rPr>
          <w:fldChar w:fldCharType="end"/>
        </w:r>
        <w:r w:rsidR="0064486E" w:rsidRPr="00601931">
          <w:rPr>
            <w:rStyle w:val="Hyperlink"/>
            <w:noProof/>
          </w:rPr>
          <w:fldChar w:fldCharType="end"/>
        </w:r>
      </w:ins>
    </w:p>
    <w:p w:rsidR="0064486E" w:rsidRDefault="0064486E">
      <w:pPr>
        <w:pStyle w:val="Inhopg1"/>
        <w:rPr>
          <w:ins w:id="88" w:author="Paul Janssen" w:date="2017-01-29T17:22:00Z"/>
          <w:rFonts w:asciiTheme="minorHAnsi" w:eastAsiaTheme="minorEastAsia" w:hAnsiTheme="minorHAnsi" w:cstheme="minorBidi"/>
          <w:noProof/>
          <w:sz w:val="22"/>
          <w:szCs w:val="22"/>
        </w:rPr>
      </w:pPr>
      <w:ins w:id="89"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"_Toc473473865"</w:instrText>
        </w:r>
        <w:r w:rsidRPr="00601931">
          <w:rPr>
            <w:rStyle w:val="Hyperlink"/>
            <w:noProof/>
          </w:rPr>
          <w:instrText xml:space="preserve"> </w:instrText>
        </w:r>
        <w:r w:rsidRPr="00601931">
          <w:rPr>
            <w:rStyle w:val="Hyperlink"/>
            <w:noProof/>
          </w:rPr>
          <w:fldChar w:fldCharType="separate"/>
        </w:r>
        <w:r w:rsidRPr="00601931">
          <w:rPr>
            <w:rStyle w:val="Hyperlink"/>
            <w:noProof/>
          </w:rPr>
          <w:t>Scope</w:t>
        </w:r>
        <w:r>
          <w:rPr>
            <w:noProof/>
            <w:webHidden/>
          </w:rPr>
          <w:tab/>
        </w:r>
        <w:r>
          <w:rPr>
            <w:noProof/>
            <w:webHidden/>
          </w:rPr>
          <w:fldChar w:fldCharType="begin"/>
        </w:r>
        <w:r>
          <w:rPr>
            <w:noProof/>
            <w:webHidden/>
          </w:rPr>
          <w:instrText xml:space="preserve"> PAGEREF _Toc473473865 \h </w:instrText>
        </w:r>
      </w:ins>
      <w:r>
        <w:rPr>
          <w:noProof/>
          <w:webHidden/>
        </w:rPr>
      </w:r>
      <w:r>
        <w:rPr>
          <w:noProof/>
          <w:webHidden/>
        </w:rPr>
        <w:fldChar w:fldCharType="separate"/>
      </w:r>
      <w:ins w:id="90" w:author="Paul Janssen" w:date="2017-01-29T17:22:00Z">
        <w:r>
          <w:rPr>
            <w:noProof/>
            <w:webHidden/>
          </w:rPr>
          <w:t>9</w:t>
        </w:r>
        <w:r>
          <w:rPr>
            <w:noProof/>
            <w:webHidden/>
          </w:rPr>
          <w:fldChar w:fldCharType="end"/>
        </w:r>
        <w:r w:rsidRPr="00601931">
          <w:rPr>
            <w:rStyle w:val="Hyperlink"/>
            <w:noProof/>
          </w:rPr>
          <w:fldChar w:fldCharType="end"/>
        </w:r>
      </w:ins>
    </w:p>
    <w:p w:rsidR="0064486E" w:rsidRDefault="0064486E">
      <w:pPr>
        <w:pStyle w:val="Inhopg2"/>
        <w:rPr>
          <w:ins w:id="91" w:author="Paul Janssen" w:date="2017-01-29T17:22:00Z"/>
          <w:rFonts w:asciiTheme="minorHAnsi" w:eastAsiaTheme="minorEastAsia" w:hAnsiTheme="minorHAnsi" w:cstheme="minorBidi"/>
          <w:sz w:val="22"/>
          <w:szCs w:val="22"/>
        </w:rPr>
      </w:pPr>
      <w:ins w:id="92" w:author="Paul Janssen" w:date="2017-01-29T17:22:00Z">
        <w:r w:rsidRPr="00601931">
          <w:rPr>
            <w:rStyle w:val="Hyperlink"/>
          </w:rPr>
          <w:fldChar w:fldCharType="begin"/>
        </w:r>
        <w:r w:rsidRPr="00601931">
          <w:rPr>
            <w:rStyle w:val="Hyperlink"/>
          </w:rPr>
          <w:instrText xml:space="preserve"> </w:instrText>
        </w:r>
        <w:r>
          <w:instrText>HYPERLINK \l "_Toc473473866"</w:instrText>
        </w:r>
        <w:r w:rsidRPr="00601931">
          <w:rPr>
            <w:rStyle w:val="Hyperlink"/>
          </w:rPr>
          <w:instrText xml:space="preserve"> </w:instrText>
        </w:r>
        <w:r w:rsidRPr="00601931">
          <w:rPr>
            <w:rStyle w:val="Hyperlink"/>
          </w:rPr>
          <w:fldChar w:fldCharType="separate"/>
        </w:r>
        <w:r w:rsidRPr="00601931">
          <w:rPr>
            <w:rStyle w:val="Hyperlink"/>
          </w:rPr>
          <w:t>2.1</w:t>
        </w:r>
        <w:r>
          <w:rPr>
            <w:rFonts w:asciiTheme="minorHAnsi" w:eastAsiaTheme="minorEastAsia" w:hAnsiTheme="minorHAnsi" w:cstheme="minorBidi"/>
            <w:sz w:val="22"/>
            <w:szCs w:val="22"/>
          </w:rPr>
          <w:tab/>
        </w:r>
        <w:r w:rsidRPr="00601931">
          <w:rPr>
            <w:rStyle w:val="Hyperlink"/>
          </w:rPr>
          <w:t>Scope.</w:t>
        </w:r>
        <w:r>
          <w:rPr>
            <w:webHidden/>
          </w:rPr>
          <w:tab/>
        </w:r>
        <w:r>
          <w:rPr>
            <w:webHidden/>
          </w:rPr>
          <w:fldChar w:fldCharType="begin"/>
        </w:r>
        <w:r>
          <w:rPr>
            <w:webHidden/>
          </w:rPr>
          <w:instrText xml:space="preserve"> PAGEREF _Toc473473866 \h </w:instrText>
        </w:r>
      </w:ins>
      <w:r>
        <w:rPr>
          <w:webHidden/>
        </w:rPr>
      </w:r>
      <w:r>
        <w:rPr>
          <w:webHidden/>
        </w:rPr>
        <w:fldChar w:fldCharType="separate"/>
      </w:r>
      <w:ins w:id="93" w:author="Paul Janssen" w:date="2017-01-29T17:22:00Z">
        <w:r>
          <w:rPr>
            <w:webHidden/>
          </w:rPr>
          <w:t>9</w:t>
        </w:r>
        <w:r>
          <w:rPr>
            <w:webHidden/>
          </w:rPr>
          <w:fldChar w:fldCharType="end"/>
        </w:r>
        <w:r w:rsidRPr="00601931">
          <w:rPr>
            <w:rStyle w:val="Hyperlink"/>
          </w:rPr>
          <w:fldChar w:fldCharType="end"/>
        </w:r>
      </w:ins>
    </w:p>
    <w:p w:rsidR="0064486E" w:rsidRDefault="0064486E">
      <w:pPr>
        <w:pStyle w:val="Inhopg1"/>
        <w:rPr>
          <w:ins w:id="94" w:author="Paul Janssen" w:date="2017-01-29T17:22:00Z"/>
          <w:rFonts w:asciiTheme="minorHAnsi" w:eastAsiaTheme="minorEastAsia" w:hAnsiTheme="minorHAnsi" w:cstheme="minorBidi"/>
          <w:noProof/>
          <w:sz w:val="22"/>
          <w:szCs w:val="22"/>
        </w:rPr>
      </w:pPr>
      <w:ins w:id="95"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"_Toc473473867"</w:instrText>
        </w:r>
        <w:r w:rsidRPr="00601931">
          <w:rPr>
            <w:rStyle w:val="Hyperlink"/>
            <w:noProof/>
          </w:rPr>
          <w:instrText xml:space="preserve"> </w:instrText>
        </w:r>
        <w:r w:rsidRPr="00601931">
          <w:rPr>
            <w:rStyle w:val="Hyperlink"/>
            <w:noProof/>
          </w:rPr>
          <w:fldChar w:fldCharType="separate"/>
        </w:r>
        <w:r w:rsidRPr="00601931">
          <w:rPr>
            <w:rStyle w:val="Hyperlink"/>
            <w:noProof/>
          </w:rPr>
          <w:t>Overzicht</w:t>
        </w:r>
        <w:r>
          <w:rPr>
            <w:noProof/>
            <w:webHidden/>
          </w:rPr>
          <w:tab/>
        </w:r>
        <w:r>
          <w:rPr>
            <w:noProof/>
            <w:webHidden/>
          </w:rPr>
          <w:fldChar w:fldCharType="begin"/>
        </w:r>
        <w:r>
          <w:rPr>
            <w:noProof/>
            <w:webHidden/>
          </w:rPr>
          <w:instrText xml:space="preserve"> PAGEREF _Toc473473867 \h </w:instrText>
        </w:r>
      </w:ins>
      <w:r>
        <w:rPr>
          <w:noProof/>
          <w:webHidden/>
        </w:rPr>
      </w:r>
      <w:r>
        <w:rPr>
          <w:noProof/>
          <w:webHidden/>
        </w:rPr>
        <w:fldChar w:fldCharType="separate"/>
      </w:r>
      <w:ins w:id="96" w:author="Paul Janssen" w:date="2017-01-29T17:22:00Z">
        <w:r>
          <w:rPr>
            <w:noProof/>
            <w:webHidden/>
          </w:rPr>
          <w:t>10</w:t>
        </w:r>
        <w:r>
          <w:rPr>
            <w:noProof/>
            <w:webHidden/>
          </w:rPr>
          <w:fldChar w:fldCharType="end"/>
        </w:r>
        <w:r w:rsidRPr="00601931">
          <w:rPr>
            <w:rStyle w:val="Hyperlink"/>
            <w:noProof/>
          </w:rPr>
          <w:fldChar w:fldCharType="end"/>
        </w:r>
      </w:ins>
    </w:p>
    <w:p w:rsidR="0064486E" w:rsidRDefault="0064486E">
      <w:pPr>
        <w:pStyle w:val="Inhopg2"/>
        <w:rPr>
          <w:ins w:id="97" w:author="Paul Janssen" w:date="2017-01-29T17:22:00Z"/>
          <w:rFonts w:asciiTheme="minorHAnsi" w:eastAsiaTheme="minorEastAsia" w:hAnsiTheme="minorHAnsi" w:cstheme="minorBidi"/>
          <w:sz w:val="22"/>
          <w:szCs w:val="22"/>
        </w:rPr>
      </w:pPr>
      <w:ins w:id="98" w:author="Paul Janssen" w:date="2017-01-29T17:22:00Z">
        <w:r w:rsidRPr="00601931">
          <w:rPr>
            <w:rStyle w:val="Hyperlink"/>
          </w:rPr>
          <w:fldChar w:fldCharType="begin"/>
        </w:r>
        <w:r w:rsidRPr="00601931">
          <w:rPr>
            <w:rStyle w:val="Hyperlink"/>
          </w:rPr>
          <w:instrText xml:space="preserve"> </w:instrText>
        </w:r>
        <w:r>
          <w:instrText>HYPERLINK \l "_Toc473473868"</w:instrText>
        </w:r>
        <w:r w:rsidRPr="00601931">
          <w:rPr>
            <w:rStyle w:val="Hyperlink"/>
          </w:rPr>
          <w:instrText xml:space="preserve"> </w:instrText>
        </w:r>
        <w:r w:rsidRPr="00601931">
          <w:rPr>
            <w:rStyle w:val="Hyperlink"/>
          </w:rPr>
          <w:fldChar w:fldCharType="separate"/>
        </w:r>
        <w:r w:rsidRPr="00601931">
          <w:rPr>
            <w:rStyle w:val="Hyperlink"/>
          </w:rPr>
          <w:t>3.1</w:t>
        </w:r>
        <w:r>
          <w:rPr>
            <w:rFonts w:asciiTheme="minorHAnsi" w:eastAsiaTheme="minorEastAsia" w:hAnsiTheme="minorHAnsi" w:cstheme="minorBidi"/>
            <w:sz w:val="22"/>
            <w:szCs w:val="22"/>
          </w:rPr>
          <w:tab/>
        </w:r>
        <w:r w:rsidRPr="00601931">
          <w:rPr>
            <w:rStyle w:val="Hyperlink"/>
          </w:rPr>
          <w:t>Naam en Acroniemen.</w:t>
        </w:r>
        <w:r>
          <w:rPr>
            <w:webHidden/>
          </w:rPr>
          <w:tab/>
        </w:r>
        <w:r>
          <w:rPr>
            <w:webHidden/>
          </w:rPr>
          <w:fldChar w:fldCharType="begin"/>
        </w:r>
        <w:r>
          <w:rPr>
            <w:webHidden/>
          </w:rPr>
          <w:instrText xml:space="preserve"> PAGEREF _Toc473473868 \h </w:instrText>
        </w:r>
      </w:ins>
      <w:r>
        <w:rPr>
          <w:webHidden/>
        </w:rPr>
      </w:r>
      <w:r>
        <w:rPr>
          <w:webHidden/>
        </w:rPr>
        <w:fldChar w:fldCharType="separate"/>
      </w:r>
      <w:ins w:id="99" w:author="Paul Janssen" w:date="2017-01-29T17:22:00Z">
        <w:r>
          <w:rPr>
            <w:webHidden/>
          </w:rPr>
          <w:t>10</w:t>
        </w:r>
        <w:r>
          <w:rPr>
            <w:webHidden/>
          </w:rPr>
          <w:fldChar w:fldCharType="end"/>
        </w:r>
        <w:r w:rsidRPr="00601931">
          <w:rPr>
            <w:rStyle w:val="Hyperlink"/>
          </w:rPr>
          <w:fldChar w:fldCharType="end"/>
        </w:r>
      </w:ins>
    </w:p>
    <w:p w:rsidR="0064486E" w:rsidRDefault="0064486E">
      <w:pPr>
        <w:pStyle w:val="Inhopg2"/>
        <w:rPr>
          <w:ins w:id="100" w:author="Paul Janssen" w:date="2017-01-29T17:22:00Z"/>
          <w:rFonts w:asciiTheme="minorHAnsi" w:eastAsiaTheme="minorEastAsia" w:hAnsiTheme="minorHAnsi" w:cstheme="minorBidi"/>
          <w:sz w:val="22"/>
          <w:szCs w:val="22"/>
        </w:rPr>
      </w:pPr>
      <w:ins w:id="101" w:author="Paul Janssen" w:date="2017-01-29T17:22:00Z">
        <w:r w:rsidRPr="00601931">
          <w:rPr>
            <w:rStyle w:val="Hyperlink"/>
          </w:rPr>
          <w:fldChar w:fldCharType="begin"/>
        </w:r>
        <w:r w:rsidRPr="00601931">
          <w:rPr>
            <w:rStyle w:val="Hyperlink"/>
          </w:rPr>
          <w:instrText xml:space="preserve"> </w:instrText>
        </w:r>
        <w:r>
          <w:instrText>HYPERLINK \l "_Toc473473869"</w:instrText>
        </w:r>
        <w:r w:rsidRPr="00601931">
          <w:rPr>
            <w:rStyle w:val="Hyperlink"/>
          </w:rPr>
          <w:instrText xml:space="preserve"> </w:instrText>
        </w:r>
        <w:r w:rsidRPr="00601931">
          <w:rPr>
            <w:rStyle w:val="Hyperlink"/>
          </w:rPr>
          <w:fldChar w:fldCharType="separate"/>
        </w:r>
        <w:r w:rsidRPr="00601931">
          <w:rPr>
            <w:rStyle w:val="Hyperlink"/>
          </w:rPr>
          <w:t>3.2</w:t>
        </w:r>
        <w:r>
          <w:rPr>
            <w:rFonts w:asciiTheme="minorHAnsi" w:eastAsiaTheme="minorEastAsia" w:hAnsiTheme="minorHAnsi" w:cstheme="minorBidi"/>
            <w:sz w:val="22"/>
            <w:szCs w:val="22"/>
          </w:rPr>
          <w:tab/>
        </w:r>
        <w:r w:rsidRPr="00601931">
          <w:rPr>
            <w:rStyle w:val="Hyperlink"/>
          </w:rPr>
          <w:t>Informele beschrijving.</w:t>
        </w:r>
        <w:r>
          <w:rPr>
            <w:webHidden/>
          </w:rPr>
          <w:tab/>
        </w:r>
        <w:r>
          <w:rPr>
            <w:webHidden/>
          </w:rPr>
          <w:fldChar w:fldCharType="begin"/>
        </w:r>
        <w:r>
          <w:rPr>
            <w:webHidden/>
          </w:rPr>
          <w:instrText xml:space="preserve"> PAGEREF _Toc473473869 \h </w:instrText>
        </w:r>
      </w:ins>
      <w:r>
        <w:rPr>
          <w:webHidden/>
        </w:rPr>
      </w:r>
      <w:r>
        <w:rPr>
          <w:webHidden/>
        </w:rPr>
        <w:fldChar w:fldCharType="separate"/>
      </w:r>
      <w:ins w:id="102" w:author="Paul Janssen" w:date="2017-01-29T17:22:00Z">
        <w:r>
          <w:rPr>
            <w:webHidden/>
          </w:rPr>
          <w:t>10</w:t>
        </w:r>
        <w:r>
          <w:rPr>
            <w:webHidden/>
          </w:rPr>
          <w:fldChar w:fldCharType="end"/>
        </w:r>
        <w:r w:rsidRPr="00601931">
          <w:rPr>
            <w:rStyle w:val="Hyperlink"/>
          </w:rPr>
          <w:fldChar w:fldCharType="end"/>
        </w:r>
      </w:ins>
    </w:p>
    <w:p w:rsidR="0064486E" w:rsidRDefault="0064486E">
      <w:pPr>
        <w:pStyle w:val="Inhopg3"/>
        <w:rPr>
          <w:ins w:id="103" w:author="Paul Janssen" w:date="2017-01-29T17:22:00Z"/>
          <w:rFonts w:asciiTheme="minorHAnsi" w:eastAsiaTheme="minorEastAsia" w:hAnsiTheme="minorHAnsi" w:cstheme="minorBidi"/>
          <w:noProof/>
          <w:sz w:val="22"/>
          <w:szCs w:val="22"/>
        </w:rPr>
      </w:pPr>
      <w:ins w:id="104"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"_Toc473473870"</w:instrText>
        </w:r>
        <w:r w:rsidRPr="00601931">
          <w:rPr>
            <w:rStyle w:val="Hyperlink"/>
            <w:noProof/>
          </w:rPr>
          <w:instrText xml:space="preserve"> </w:instrText>
        </w:r>
        <w:r w:rsidRPr="00601931">
          <w:rPr>
            <w:rStyle w:val="Hyperlink"/>
            <w:noProof/>
          </w:rPr>
          <w:fldChar w:fldCharType="separate"/>
        </w:r>
        <w:r w:rsidRPr="00601931">
          <w:rPr>
            <w:rStyle w:val="Hyperlink"/>
            <w:noProof/>
          </w:rPr>
          <w:t>3.2.1</w:t>
        </w:r>
        <w:r>
          <w:rPr>
            <w:rFonts w:asciiTheme="minorHAnsi" w:eastAsiaTheme="minorEastAsia" w:hAnsiTheme="minorHAnsi" w:cstheme="minorBidi"/>
            <w:noProof/>
            <w:sz w:val="22"/>
            <w:szCs w:val="22"/>
          </w:rPr>
          <w:tab/>
        </w:r>
        <w:r w:rsidRPr="00601931">
          <w:rPr>
            <w:rStyle w:val="Hyperlink"/>
            <w:noProof/>
          </w:rPr>
          <w:t>Definitie.</w:t>
        </w:r>
        <w:r>
          <w:rPr>
            <w:noProof/>
            <w:webHidden/>
          </w:rPr>
          <w:tab/>
        </w:r>
        <w:r>
          <w:rPr>
            <w:noProof/>
            <w:webHidden/>
          </w:rPr>
          <w:fldChar w:fldCharType="begin"/>
        </w:r>
        <w:r>
          <w:rPr>
            <w:noProof/>
            <w:webHidden/>
          </w:rPr>
          <w:instrText xml:space="preserve"> PAGEREF _Toc473473870 \h </w:instrText>
        </w:r>
      </w:ins>
      <w:r>
        <w:rPr>
          <w:noProof/>
          <w:webHidden/>
        </w:rPr>
      </w:r>
      <w:r>
        <w:rPr>
          <w:noProof/>
          <w:webHidden/>
        </w:rPr>
        <w:fldChar w:fldCharType="separate"/>
      </w:r>
      <w:ins w:id="105" w:author="Paul Janssen" w:date="2017-01-29T17:22:00Z">
        <w:r>
          <w:rPr>
            <w:noProof/>
            <w:webHidden/>
          </w:rPr>
          <w:t>10</w:t>
        </w:r>
        <w:r>
          <w:rPr>
            <w:noProof/>
            <w:webHidden/>
          </w:rPr>
          <w:fldChar w:fldCharType="end"/>
        </w:r>
        <w:r w:rsidRPr="00601931">
          <w:rPr>
            <w:rStyle w:val="Hyperlink"/>
            <w:noProof/>
          </w:rPr>
          <w:fldChar w:fldCharType="end"/>
        </w:r>
      </w:ins>
    </w:p>
    <w:p w:rsidR="0064486E" w:rsidRDefault="0064486E">
      <w:pPr>
        <w:pStyle w:val="Inhopg3"/>
        <w:rPr>
          <w:ins w:id="106" w:author="Paul Janssen" w:date="2017-01-29T17:22:00Z"/>
          <w:rFonts w:asciiTheme="minorHAnsi" w:eastAsiaTheme="minorEastAsia" w:hAnsiTheme="minorHAnsi" w:cstheme="minorBidi"/>
          <w:noProof/>
          <w:sz w:val="22"/>
          <w:szCs w:val="22"/>
        </w:rPr>
      </w:pPr>
      <w:ins w:id="107"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"_Toc473473871"</w:instrText>
        </w:r>
        <w:r w:rsidRPr="00601931">
          <w:rPr>
            <w:rStyle w:val="Hyperlink"/>
            <w:noProof/>
          </w:rPr>
          <w:instrText xml:space="preserve"> </w:instrText>
        </w:r>
        <w:r w:rsidRPr="00601931">
          <w:rPr>
            <w:rStyle w:val="Hyperlink"/>
            <w:noProof/>
          </w:rPr>
          <w:fldChar w:fldCharType="separate"/>
        </w:r>
        <w:r w:rsidRPr="00601931">
          <w:rPr>
            <w:rStyle w:val="Hyperlink"/>
            <w:noProof/>
          </w:rPr>
          <w:t>3.2.2</w:t>
        </w:r>
        <w:r>
          <w:rPr>
            <w:rFonts w:asciiTheme="minorHAnsi" w:eastAsiaTheme="minorEastAsia" w:hAnsiTheme="minorHAnsi" w:cstheme="minorBidi"/>
            <w:noProof/>
            <w:sz w:val="22"/>
            <w:szCs w:val="22"/>
          </w:rPr>
          <w:tab/>
        </w:r>
        <w:r w:rsidRPr="00601931">
          <w:rPr>
            <w:rStyle w:val="Hyperlink"/>
            <w:noProof/>
          </w:rPr>
          <w:t>Beschrijving.</w:t>
        </w:r>
        <w:r>
          <w:rPr>
            <w:noProof/>
            <w:webHidden/>
          </w:rPr>
          <w:tab/>
        </w:r>
        <w:r>
          <w:rPr>
            <w:noProof/>
            <w:webHidden/>
          </w:rPr>
          <w:fldChar w:fldCharType="begin"/>
        </w:r>
        <w:r>
          <w:rPr>
            <w:noProof/>
            <w:webHidden/>
          </w:rPr>
          <w:instrText xml:space="preserve"> PAGEREF _Toc473473871 \h </w:instrText>
        </w:r>
      </w:ins>
      <w:r>
        <w:rPr>
          <w:noProof/>
          <w:webHidden/>
        </w:rPr>
      </w:r>
      <w:r>
        <w:rPr>
          <w:noProof/>
          <w:webHidden/>
        </w:rPr>
        <w:fldChar w:fldCharType="separate"/>
      </w:r>
      <w:ins w:id="108" w:author="Paul Janssen" w:date="2017-01-29T17:22:00Z">
        <w:r>
          <w:rPr>
            <w:noProof/>
            <w:webHidden/>
          </w:rPr>
          <w:t>10</w:t>
        </w:r>
        <w:r>
          <w:rPr>
            <w:noProof/>
            <w:webHidden/>
          </w:rPr>
          <w:fldChar w:fldCharType="end"/>
        </w:r>
        <w:r w:rsidRPr="00601931">
          <w:rPr>
            <w:rStyle w:val="Hyperlink"/>
            <w:noProof/>
          </w:rPr>
          <w:fldChar w:fldCharType="end"/>
        </w:r>
      </w:ins>
    </w:p>
    <w:p w:rsidR="0064486E" w:rsidRDefault="0064486E">
      <w:pPr>
        <w:pStyle w:val="Inhopg2"/>
        <w:rPr>
          <w:ins w:id="109" w:author="Paul Janssen" w:date="2017-01-29T17:22:00Z"/>
          <w:rFonts w:asciiTheme="minorHAnsi" w:eastAsiaTheme="minorEastAsia" w:hAnsiTheme="minorHAnsi" w:cstheme="minorBidi"/>
          <w:sz w:val="22"/>
          <w:szCs w:val="22"/>
        </w:rPr>
      </w:pPr>
      <w:ins w:id="110" w:author="Paul Janssen" w:date="2017-01-29T17:22:00Z">
        <w:r w:rsidRPr="00601931">
          <w:rPr>
            <w:rStyle w:val="Hyperlink"/>
          </w:rPr>
          <w:fldChar w:fldCharType="begin"/>
        </w:r>
        <w:r w:rsidRPr="00601931">
          <w:rPr>
            <w:rStyle w:val="Hyperlink"/>
          </w:rPr>
          <w:instrText xml:space="preserve"> </w:instrText>
        </w:r>
        <w:r>
          <w:instrText>HYPERLINK \l "_Toc473473872"</w:instrText>
        </w:r>
        <w:r w:rsidRPr="00601931">
          <w:rPr>
            <w:rStyle w:val="Hyperlink"/>
          </w:rPr>
          <w:instrText xml:space="preserve"> </w:instrText>
        </w:r>
        <w:r w:rsidRPr="00601931">
          <w:rPr>
            <w:rStyle w:val="Hyperlink"/>
          </w:rPr>
          <w:fldChar w:fldCharType="separate"/>
        </w:r>
        <w:r w:rsidRPr="00601931">
          <w:rPr>
            <w:rStyle w:val="Hyperlink"/>
          </w:rPr>
          <w:t>3.3</w:t>
        </w:r>
        <w:r>
          <w:rPr>
            <w:rFonts w:asciiTheme="minorHAnsi" w:eastAsiaTheme="minorEastAsia" w:hAnsiTheme="minorHAnsi" w:cstheme="minorBidi"/>
            <w:sz w:val="22"/>
            <w:szCs w:val="22"/>
          </w:rPr>
          <w:tab/>
        </w:r>
        <w:r w:rsidRPr="00601931">
          <w:rPr>
            <w:rStyle w:val="Hyperlink"/>
          </w:rPr>
          <w:t>Normatieve referenties.</w:t>
        </w:r>
        <w:r>
          <w:rPr>
            <w:webHidden/>
          </w:rPr>
          <w:tab/>
        </w:r>
        <w:r>
          <w:rPr>
            <w:webHidden/>
          </w:rPr>
          <w:fldChar w:fldCharType="begin"/>
        </w:r>
        <w:r>
          <w:rPr>
            <w:webHidden/>
          </w:rPr>
          <w:instrText xml:space="preserve"> PAGEREF _Toc473473872 \h </w:instrText>
        </w:r>
      </w:ins>
      <w:r>
        <w:rPr>
          <w:webHidden/>
        </w:rPr>
      </w:r>
      <w:r>
        <w:rPr>
          <w:webHidden/>
        </w:rPr>
        <w:fldChar w:fldCharType="separate"/>
      </w:r>
      <w:ins w:id="111" w:author="Paul Janssen" w:date="2017-01-29T17:22:00Z">
        <w:r>
          <w:rPr>
            <w:webHidden/>
          </w:rPr>
          <w:t>13</w:t>
        </w:r>
        <w:r>
          <w:rPr>
            <w:webHidden/>
          </w:rPr>
          <w:fldChar w:fldCharType="end"/>
        </w:r>
        <w:r w:rsidRPr="00601931">
          <w:rPr>
            <w:rStyle w:val="Hyperlink"/>
          </w:rPr>
          <w:fldChar w:fldCharType="end"/>
        </w:r>
      </w:ins>
    </w:p>
    <w:p w:rsidR="0064486E" w:rsidRDefault="0064486E">
      <w:pPr>
        <w:pStyle w:val="Inhopg2"/>
        <w:rPr>
          <w:ins w:id="112" w:author="Paul Janssen" w:date="2017-01-29T17:22:00Z"/>
          <w:rFonts w:asciiTheme="minorHAnsi" w:eastAsiaTheme="minorEastAsia" w:hAnsiTheme="minorHAnsi" w:cstheme="minorBidi"/>
          <w:sz w:val="22"/>
          <w:szCs w:val="22"/>
        </w:rPr>
      </w:pPr>
      <w:ins w:id="113" w:author="Paul Janssen" w:date="2017-01-29T17:22:00Z">
        <w:r w:rsidRPr="00601931">
          <w:rPr>
            <w:rStyle w:val="Hyperlink"/>
          </w:rPr>
          <w:fldChar w:fldCharType="begin"/>
        </w:r>
        <w:r w:rsidRPr="00601931">
          <w:rPr>
            <w:rStyle w:val="Hyperlink"/>
          </w:rPr>
          <w:instrText xml:space="preserve"> </w:instrText>
        </w:r>
        <w:r>
          <w:instrText>HYPERLINK \l "_Toc473473873"</w:instrText>
        </w:r>
        <w:r w:rsidRPr="00601931">
          <w:rPr>
            <w:rStyle w:val="Hyperlink"/>
          </w:rPr>
          <w:instrText xml:space="preserve"> </w:instrText>
        </w:r>
        <w:r w:rsidRPr="00601931">
          <w:rPr>
            <w:rStyle w:val="Hyperlink"/>
          </w:rPr>
          <w:fldChar w:fldCharType="separate"/>
        </w:r>
        <w:r w:rsidRPr="00601931">
          <w:rPr>
            <w:rStyle w:val="Hyperlink"/>
          </w:rPr>
          <w:t>3.4</w:t>
        </w:r>
        <w:r>
          <w:rPr>
            <w:rFonts w:asciiTheme="minorHAnsi" w:eastAsiaTheme="minorEastAsia" w:hAnsiTheme="minorHAnsi" w:cstheme="minorBidi"/>
            <w:sz w:val="22"/>
            <w:szCs w:val="22"/>
          </w:rPr>
          <w:tab/>
        </w:r>
        <w:r w:rsidRPr="00601931">
          <w:rPr>
            <w:rStyle w:val="Hyperlink"/>
          </w:rPr>
          <w:t>Totstandkoming.</w:t>
        </w:r>
        <w:r>
          <w:rPr>
            <w:webHidden/>
          </w:rPr>
          <w:tab/>
        </w:r>
        <w:r>
          <w:rPr>
            <w:webHidden/>
          </w:rPr>
          <w:fldChar w:fldCharType="begin"/>
        </w:r>
        <w:r>
          <w:rPr>
            <w:webHidden/>
          </w:rPr>
          <w:instrText xml:space="preserve"> PAGEREF _Toc473473873 \h </w:instrText>
        </w:r>
      </w:ins>
      <w:r>
        <w:rPr>
          <w:webHidden/>
        </w:rPr>
      </w:r>
      <w:r>
        <w:rPr>
          <w:webHidden/>
        </w:rPr>
        <w:fldChar w:fldCharType="separate"/>
      </w:r>
      <w:ins w:id="114" w:author="Paul Janssen" w:date="2017-01-29T17:22:00Z">
        <w:r>
          <w:rPr>
            <w:webHidden/>
          </w:rPr>
          <w:t>13</w:t>
        </w:r>
        <w:r>
          <w:rPr>
            <w:webHidden/>
          </w:rPr>
          <w:fldChar w:fldCharType="end"/>
        </w:r>
        <w:r w:rsidRPr="00601931">
          <w:rPr>
            <w:rStyle w:val="Hyperlink"/>
          </w:rPr>
          <w:fldChar w:fldCharType="end"/>
        </w:r>
      </w:ins>
    </w:p>
    <w:p w:rsidR="0064486E" w:rsidRDefault="0064486E">
      <w:pPr>
        <w:pStyle w:val="Inhopg2"/>
        <w:rPr>
          <w:ins w:id="115" w:author="Paul Janssen" w:date="2017-01-29T17:22:00Z"/>
          <w:rFonts w:asciiTheme="minorHAnsi" w:eastAsiaTheme="minorEastAsia" w:hAnsiTheme="minorHAnsi" w:cstheme="minorBidi"/>
          <w:sz w:val="22"/>
          <w:szCs w:val="22"/>
        </w:rPr>
      </w:pPr>
      <w:ins w:id="116" w:author="Paul Janssen" w:date="2017-01-29T17:22:00Z">
        <w:r w:rsidRPr="00601931">
          <w:rPr>
            <w:rStyle w:val="Hyperlink"/>
          </w:rPr>
          <w:fldChar w:fldCharType="begin"/>
        </w:r>
        <w:r w:rsidRPr="00601931">
          <w:rPr>
            <w:rStyle w:val="Hyperlink"/>
          </w:rPr>
          <w:instrText xml:space="preserve"> </w:instrText>
        </w:r>
        <w:r>
          <w:instrText>HYPERLINK \l "_Toc473473874"</w:instrText>
        </w:r>
        <w:r w:rsidRPr="00601931">
          <w:rPr>
            <w:rStyle w:val="Hyperlink"/>
          </w:rPr>
          <w:instrText xml:space="preserve"> </w:instrText>
        </w:r>
        <w:r w:rsidRPr="00601931">
          <w:rPr>
            <w:rStyle w:val="Hyperlink"/>
          </w:rPr>
          <w:fldChar w:fldCharType="separate"/>
        </w:r>
        <w:r w:rsidRPr="00601931">
          <w:rPr>
            <w:rStyle w:val="Hyperlink"/>
          </w:rPr>
          <w:t>3.5</w:t>
        </w:r>
        <w:r>
          <w:rPr>
            <w:rFonts w:asciiTheme="minorHAnsi" w:eastAsiaTheme="minorEastAsia" w:hAnsiTheme="minorHAnsi" w:cstheme="minorBidi"/>
            <w:sz w:val="22"/>
            <w:szCs w:val="22"/>
          </w:rPr>
          <w:tab/>
        </w:r>
        <w:r w:rsidRPr="00601931">
          <w:rPr>
            <w:rStyle w:val="Hyperlink"/>
          </w:rPr>
          <w:t>Termen en definities.</w:t>
        </w:r>
        <w:r>
          <w:rPr>
            <w:webHidden/>
          </w:rPr>
          <w:tab/>
        </w:r>
        <w:r>
          <w:rPr>
            <w:webHidden/>
          </w:rPr>
          <w:fldChar w:fldCharType="begin"/>
        </w:r>
        <w:r>
          <w:rPr>
            <w:webHidden/>
          </w:rPr>
          <w:instrText xml:space="preserve"> PAGEREF _Toc473473874 \h </w:instrText>
        </w:r>
      </w:ins>
      <w:r>
        <w:rPr>
          <w:webHidden/>
        </w:rPr>
      </w:r>
      <w:r>
        <w:rPr>
          <w:webHidden/>
        </w:rPr>
        <w:fldChar w:fldCharType="separate"/>
      </w:r>
      <w:ins w:id="117" w:author="Paul Janssen" w:date="2017-01-29T17:22:00Z">
        <w:r>
          <w:rPr>
            <w:webHidden/>
          </w:rPr>
          <w:t>13</w:t>
        </w:r>
        <w:r>
          <w:rPr>
            <w:webHidden/>
          </w:rPr>
          <w:fldChar w:fldCharType="end"/>
        </w:r>
        <w:r w:rsidRPr="00601931">
          <w:rPr>
            <w:rStyle w:val="Hyperlink"/>
          </w:rPr>
          <w:fldChar w:fldCharType="end"/>
        </w:r>
      </w:ins>
    </w:p>
    <w:p w:rsidR="0064486E" w:rsidRDefault="0064486E">
      <w:pPr>
        <w:pStyle w:val="Inhopg2"/>
        <w:rPr>
          <w:ins w:id="118" w:author="Paul Janssen" w:date="2017-01-29T17:22:00Z"/>
          <w:rFonts w:asciiTheme="minorHAnsi" w:eastAsiaTheme="minorEastAsia" w:hAnsiTheme="minorHAnsi" w:cstheme="minorBidi"/>
          <w:sz w:val="22"/>
          <w:szCs w:val="22"/>
        </w:rPr>
      </w:pPr>
      <w:ins w:id="119" w:author="Paul Janssen" w:date="2017-01-29T17:22:00Z">
        <w:r w:rsidRPr="00601931">
          <w:rPr>
            <w:rStyle w:val="Hyperlink"/>
          </w:rPr>
          <w:fldChar w:fldCharType="begin"/>
        </w:r>
        <w:r w:rsidRPr="00601931">
          <w:rPr>
            <w:rStyle w:val="Hyperlink"/>
          </w:rPr>
          <w:instrText xml:space="preserve"> </w:instrText>
        </w:r>
        <w:r>
          <w:instrText>HYPERLINK \l "_Toc473473875"</w:instrText>
        </w:r>
        <w:r w:rsidRPr="00601931">
          <w:rPr>
            <w:rStyle w:val="Hyperlink"/>
          </w:rPr>
          <w:instrText xml:space="preserve"> </w:instrText>
        </w:r>
        <w:r w:rsidRPr="00601931">
          <w:rPr>
            <w:rStyle w:val="Hyperlink"/>
          </w:rPr>
          <w:fldChar w:fldCharType="separate"/>
        </w:r>
        <w:r w:rsidRPr="00601931">
          <w:rPr>
            <w:rStyle w:val="Hyperlink"/>
          </w:rPr>
          <w:t>3.6</w:t>
        </w:r>
        <w:r>
          <w:rPr>
            <w:rFonts w:asciiTheme="minorHAnsi" w:eastAsiaTheme="minorEastAsia" w:hAnsiTheme="minorHAnsi" w:cstheme="minorBidi"/>
            <w:sz w:val="22"/>
            <w:szCs w:val="22"/>
          </w:rPr>
          <w:tab/>
        </w:r>
        <w:r w:rsidRPr="00601931">
          <w:rPr>
            <w:rStyle w:val="Hyperlink"/>
          </w:rPr>
          <w:t>Symbolen en afkortingen.</w:t>
        </w:r>
        <w:r>
          <w:rPr>
            <w:webHidden/>
          </w:rPr>
          <w:tab/>
        </w:r>
        <w:r>
          <w:rPr>
            <w:webHidden/>
          </w:rPr>
          <w:fldChar w:fldCharType="begin"/>
        </w:r>
        <w:r>
          <w:rPr>
            <w:webHidden/>
          </w:rPr>
          <w:instrText xml:space="preserve"> PAGEREF _Toc473473875 \h </w:instrText>
        </w:r>
      </w:ins>
      <w:r>
        <w:rPr>
          <w:webHidden/>
        </w:rPr>
      </w:r>
      <w:r>
        <w:rPr>
          <w:webHidden/>
        </w:rPr>
        <w:fldChar w:fldCharType="separate"/>
      </w:r>
      <w:ins w:id="120" w:author="Paul Janssen" w:date="2017-01-29T17:22:00Z">
        <w:r>
          <w:rPr>
            <w:webHidden/>
          </w:rPr>
          <w:t>17</w:t>
        </w:r>
        <w:r>
          <w:rPr>
            <w:webHidden/>
          </w:rPr>
          <w:fldChar w:fldCharType="end"/>
        </w:r>
        <w:r w:rsidRPr="00601931">
          <w:rPr>
            <w:rStyle w:val="Hyperlink"/>
          </w:rPr>
          <w:fldChar w:fldCharType="end"/>
        </w:r>
      </w:ins>
    </w:p>
    <w:p w:rsidR="0064486E" w:rsidRDefault="0064486E">
      <w:pPr>
        <w:pStyle w:val="Inhopg1"/>
        <w:rPr>
          <w:ins w:id="121" w:author="Paul Janssen" w:date="2017-01-29T17:22:00Z"/>
          <w:rFonts w:asciiTheme="minorHAnsi" w:eastAsiaTheme="minorEastAsia" w:hAnsiTheme="minorHAnsi" w:cstheme="minorBidi"/>
          <w:noProof/>
          <w:sz w:val="22"/>
          <w:szCs w:val="22"/>
        </w:rPr>
      </w:pPr>
      <w:ins w:id="122"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"_Toc473473876"</w:instrText>
        </w:r>
        <w:r w:rsidRPr="00601931">
          <w:rPr>
            <w:rStyle w:val="Hyperlink"/>
            <w:noProof/>
          </w:rPr>
          <w:instrText xml:space="preserve"> </w:instrText>
        </w:r>
        <w:r w:rsidRPr="00601931">
          <w:rPr>
            <w:rStyle w:val="Hyperlink"/>
            <w:noProof/>
          </w:rPr>
          <w:fldChar w:fldCharType="separate"/>
        </w:r>
        <w:r w:rsidRPr="00601931">
          <w:rPr>
            <w:rStyle w:val="Hyperlink"/>
            <w:noProof/>
          </w:rPr>
          <w:t>Identificatie document</w:t>
        </w:r>
        <w:r>
          <w:rPr>
            <w:noProof/>
            <w:webHidden/>
          </w:rPr>
          <w:tab/>
        </w:r>
        <w:r>
          <w:rPr>
            <w:noProof/>
            <w:webHidden/>
          </w:rPr>
          <w:fldChar w:fldCharType="begin"/>
        </w:r>
        <w:r>
          <w:rPr>
            <w:noProof/>
            <w:webHidden/>
          </w:rPr>
          <w:instrText xml:space="preserve"> PAGEREF _Toc473473876 \h </w:instrText>
        </w:r>
      </w:ins>
      <w:r>
        <w:rPr>
          <w:noProof/>
          <w:webHidden/>
        </w:rPr>
      </w:r>
      <w:r>
        <w:rPr>
          <w:noProof/>
          <w:webHidden/>
        </w:rPr>
        <w:fldChar w:fldCharType="separate"/>
      </w:r>
      <w:ins w:id="123" w:author="Paul Janssen" w:date="2017-01-29T17:22:00Z">
        <w:r>
          <w:rPr>
            <w:noProof/>
            <w:webHidden/>
          </w:rPr>
          <w:t>19</w:t>
        </w:r>
        <w:r>
          <w:rPr>
            <w:noProof/>
            <w:webHidden/>
          </w:rPr>
          <w:fldChar w:fldCharType="end"/>
        </w:r>
        <w:r w:rsidRPr="00601931">
          <w:rPr>
            <w:rStyle w:val="Hyperlink"/>
            <w:noProof/>
          </w:rPr>
          <w:fldChar w:fldCharType="end"/>
        </w:r>
      </w:ins>
    </w:p>
    <w:p w:rsidR="0064486E" w:rsidRDefault="0064486E">
      <w:pPr>
        <w:pStyle w:val="Inhopg1"/>
        <w:rPr>
          <w:ins w:id="124" w:author="Paul Janssen" w:date="2017-01-29T17:22:00Z"/>
          <w:rFonts w:asciiTheme="minorHAnsi" w:eastAsiaTheme="minorEastAsia" w:hAnsiTheme="minorHAnsi" w:cstheme="minorBidi"/>
          <w:noProof/>
          <w:sz w:val="22"/>
          <w:szCs w:val="22"/>
        </w:rPr>
      </w:pPr>
      <w:ins w:id="125"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"_Toc473473877"</w:instrText>
        </w:r>
        <w:r w:rsidRPr="00601931">
          <w:rPr>
            <w:rStyle w:val="Hyperlink"/>
            <w:noProof/>
          </w:rPr>
          <w:instrText xml:space="preserve"> </w:instrText>
        </w:r>
        <w:r w:rsidRPr="00601931">
          <w:rPr>
            <w:rStyle w:val="Hyperlink"/>
            <w:noProof/>
          </w:rPr>
          <w:fldChar w:fldCharType="separate"/>
        </w:r>
        <w:r w:rsidRPr="00601931">
          <w:rPr>
            <w:rStyle w:val="Hyperlink"/>
            <w:noProof/>
          </w:rPr>
          <w:t>Data content en structuur</w:t>
        </w:r>
        <w:r>
          <w:rPr>
            <w:noProof/>
            <w:webHidden/>
          </w:rPr>
          <w:tab/>
        </w:r>
        <w:r>
          <w:rPr>
            <w:noProof/>
            <w:webHidden/>
          </w:rPr>
          <w:fldChar w:fldCharType="begin"/>
        </w:r>
        <w:r>
          <w:rPr>
            <w:noProof/>
            <w:webHidden/>
          </w:rPr>
          <w:instrText xml:space="preserve"> PAGEREF _Toc473473877 \h </w:instrText>
        </w:r>
      </w:ins>
      <w:r>
        <w:rPr>
          <w:noProof/>
          <w:webHidden/>
        </w:rPr>
      </w:r>
      <w:r>
        <w:rPr>
          <w:noProof/>
          <w:webHidden/>
        </w:rPr>
        <w:fldChar w:fldCharType="separate"/>
      </w:r>
      <w:ins w:id="126" w:author="Paul Janssen" w:date="2017-01-29T17:22:00Z">
        <w:r>
          <w:rPr>
            <w:noProof/>
            <w:webHidden/>
          </w:rPr>
          <w:t>20</w:t>
        </w:r>
        <w:r>
          <w:rPr>
            <w:noProof/>
            <w:webHidden/>
          </w:rPr>
          <w:fldChar w:fldCharType="end"/>
        </w:r>
        <w:r w:rsidRPr="00601931">
          <w:rPr>
            <w:rStyle w:val="Hyperlink"/>
            <w:noProof/>
          </w:rPr>
          <w:fldChar w:fldCharType="end"/>
        </w:r>
      </w:ins>
    </w:p>
    <w:p w:rsidR="0064486E" w:rsidRDefault="0064486E">
      <w:pPr>
        <w:pStyle w:val="Inhopg2"/>
        <w:rPr>
          <w:ins w:id="127" w:author="Paul Janssen" w:date="2017-01-29T17:22:00Z"/>
          <w:rFonts w:asciiTheme="minorHAnsi" w:eastAsiaTheme="minorEastAsia" w:hAnsiTheme="minorHAnsi" w:cstheme="minorBidi"/>
          <w:sz w:val="22"/>
          <w:szCs w:val="22"/>
        </w:rPr>
      </w:pPr>
      <w:ins w:id="128" w:author="Paul Janssen" w:date="2017-01-29T17:22:00Z">
        <w:r w:rsidRPr="00601931">
          <w:rPr>
            <w:rStyle w:val="Hyperlink"/>
          </w:rPr>
          <w:fldChar w:fldCharType="begin"/>
        </w:r>
        <w:r w:rsidRPr="00601931">
          <w:rPr>
            <w:rStyle w:val="Hyperlink"/>
          </w:rPr>
          <w:instrText xml:space="preserve"> </w:instrText>
        </w:r>
        <w:r>
          <w:instrText>HYPERLINK \l "_Toc473473878"</w:instrText>
        </w:r>
        <w:r w:rsidRPr="00601931">
          <w:rPr>
            <w:rStyle w:val="Hyperlink"/>
          </w:rPr>
          <w:instrText xml:space="preserve"> </w:instrText>
        </w:r>
        <w:r w:rsidRPr="00601931">
          <w:rPr>
            <w:rStyle w:val="Hyperlink"/>
          </w:rPr>
          <w:fldChar w:fldCharType="separate"/>
        </w:r>
        <w:r w:rsidRPr="00601931">
          <w:rPr>
            <w:rStyle w:val="Hyperlink"/>
          </w:rPr>
          <w:t>5.1</w:t>
        </w:r>
        <w:r>
          <w:rPr>
            <w:rFonts w:asciiTheme="minorHAnsi" w:eastAsiaTheme="minorEastAsia" w:hAnsiTheme="minorHAnsi" w:cstheme="minorBidi"/>
            <w:sz w:val="22"/>
            <w:szCs w:val="22"/>
          </w:rPr>
          <w:tab/>
        </w:r>
        <w:r w:rsidRPr="00601931">
          <w:rPr>
            <w:rStyle w:val="Hyperlink"/>
          </w:rPr>
          <w:t>Inleiding.</w:t>
        </w:r>
        <w:r>
          <w:rPr>
            <w:webHidden/>
          </w:rPr>
          <w:tab/>
        </w:r>
        <w:r>
          <w:rPr>
            <w:webHidden/>
          </w:rPr>
          <w:fldChar w:fldCharType="begin"/>
        </w:r>
        <w:r>
          <w:rPr>
            <w:webHidden/>
          </w:rPr>
          <w:instrText xml:space="preserve"> PAGEREF _Toc473473878 \h </w:instrText>
        </w:r>
      </w:ins>
      <w:r>
        <w:rPr>
          <w:webHidden/>
        </w:rPr>
      </w:r>
      <w:r>
        <w:rPr>
          <w:webHidden/>
        </w:rPr>
        <w:fldChar w:fldCharType="separate"/>
      </w:r>
      <w:ins w:id="129" w:author="Paul Janssen" w:date="2017-01-29T17:22:00Z">
        <w:r>
          <w:rPr>
            <w:webHidden/>
          </w:rPr>
          <w:t>20</w:t>
        </w:r>
        <w:r>
          <w:rPr>
            <w:webHidden/>
          </w:rPr>
          <w:fldChar w:fldCharType="end"/>
        </w:r>
        <w:r w:rsidRPr="00601931">
          <w:rPr>
            <w:rStyle w:val="Hyperlink"/>
          </w:rPr>
          <w:fldChar w:fldCharType="end"/>
        </w:r>
      </w:ins>
    </w:p>
    <w:p w:rsidR="0064486E" w:rsidRDefault="0064486E">
      <w:pPr>
        <w:pStyle w:val="Inhopg2"/>
        <w:rPr>
          <w:ins w:id="130" w:author="Paul Janssen" w:date="2017-01-29T17:22:00Z"/>
          <w:rFonts w:asciiTheme="minorHAnsi" w:eastAsiaTheme="minorEastAsia" w:hAnsiTheme="minorHAnsi" w:cstheme="minorBidi"/>
          <w:sz w:val="22"/>
          <w:szCs w:val="22"/>
        </w:rPr>
      </w:pPr>
      <w:ins w:id="131" w:author="Paul Janssen" w:date="2017-01-29T17:22:00Z">
        <w:r w:rsidRPr="00601931">
          <w:rPr>
            <w:rStyle w:val="Hyperlink"/>
          </w:rPr>
          <w:fldChar w:fldCharType="begin"/>
        </w:r>
        <w:r w:rsidRPr="00601931">
          <w:rPr>
            <w:rStyle w:val="Hyperlink"/>
          </w:rPr>
          <w:instrText xml:space="preserve"> </w:instrText>
        </w:r>
        <w:r>
          <w:instrText>HYPERLINK \l "_Toc473473879"</w:instrText>
        </w:r>
        <w:r w:rsidRPr="00601931">
          <w:rPr>
            <w:rStyle w:val="Hyperlink"/>
          </w:rPr>
          <w:instrText xml:space="preserve"> </w:instrText>
        </w:r>
        <w:r w:rsidRPr="00601931">
          <w:rPr>
            <w:rStyle w:val="Hyperlink"/>
          </w:rPr>
          <w:fldChar w:fldCharType="separate"/>
        </w:r>
        <w:r w:rsidRPr="00601931">
          <w:rPr>
            <w:rStyle w:val="Hyperlink"/>
          </w:rPr>
          <w:t>5.2</w:t>
        </w:r>
        <w:r>
          <w:rPr>
            <w:rFonts w:asciiTheme="minorHAnsi" w:eastAsiaTheme="minorEastAsia" w:hAnsiTheme="minorHAnsi" w:cstheme="minorBidi"/>
            <w:sz w:val="22"/>
            <w:szCs w:val="22"/>
          </w:rPr>
          <w:tab/>
        </w:r>
        <w:r w:rsidRPr="00601931">
          <w:rPr>
            <w:rStyle w:val="Hyperlink"/>
          </w:rPr>
          <w:t>UML diagrammen.</w:t>
        </w:r>
        <w:r>
          <w:rPr>
            <w:webHidden/>
          </w:rPr>
          <w:tab/>
        </w:r>
        <w:r>
          <w:rPr>
            <w:webHidden/>
          </w:rPr>
          <w:fldChar w:fldCharType="begin"/>
        </w:r>
        <w:r>
          <w:rPr>
            <w:webHidden/>
          </w:rPr>
          <w:instrText xml:space="preserve"> PAGEREF _Toc473473879 \h </w:instrText>
        </w:r>
      </w:ins>
      <w:r>
        <w:rPr>
          <w:webHidden/>
        </w:rPr>
      </w:r>
      <w:r>
        <w:rPr>
          <w:webHidden/>
        </w:rPr>
        <w:fldChar w:fldCharType="separate"/>
      </w:r>
      <w:ins w:id="132" w:author="Paul Janssen" w:date="2017-01-29T17:22:00Z">
        <w:r>
          <w:rPr>
            <w:webHidden/>
          </w:rPr>
          <w:t>20</w:t>
        </w:r>
        <w:r>
          <w:rPr>
            <w:webHidden/>
          </w:rPr>
          <w:fldChar w:fldCharType="end"/>
        </w:r>
        <w:r w:rsidRPr="00601931">
          <w:rPr>
            <w:rStyle w:val="Hyperlink"/>
          </w:rPr>
          <w:fldChar w:fldCharType="end"/>
        </w:r>
      </w:ins>
    </w:p>
    <w:p w:rsidR="0064486E" w:rsidRDefault="0064486E">
      <w:pPr>
        <w:pStyle w:val="Inhopg3"/>
        <w:rPr>
          <w:ins w:id="133" w:author="Paul Janssen" w:date="2017-01-29T17:22:00Z"/>
          <w:rFonts w:asciiTheme="minorHAnsi" w:eastAsiaTheme="minorEastAsia" w:hAnsiTheme="minorHAnsi" w:cstheme="minorBidi"/>
          <w:noProof/>
          <w:sz w:val="22"/>
          <w:szCs w:val="22"/>
        </w:rPr>
      </w:pPr>
      <w:ins w:id="134"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"_Toc473473880"</w:instrText>
        </w:r>
        <w:r w:rsidRPr="00601931">
          <w:rPr>
            <w:rStyle w:val="Hyperlink"/>
            <w:noProof/>
          </w:rPr>
          <w:instrText xml:space="preserve"> </w:instrText>
        </w:r>
        <w:r w:rsidRPr="00601931">
          <w:rPr>
            <w:rStyle w:val="Hyperlink"/>
            <w:noProof/>
          </w:rPr>
          <w:fldChar w:fldCharType="separate"/>
        </w:r>
        <w:r w:rsidRPr="00601931">
          <w:rPr>
            <w:rStyle w:val="Hyperlink"/>
            <w:noProof/>
          </w:rPr>
          <w:t>5.2.1</w:t>
        </w:r>
        <w:r>
          <w:rPr>
            <w:rFonts w:asciiTheme="minorHAnsi" w:eastAsiaTheme="minorEastAsia" w:hAnsiTheme="minorHAnsi" w:cstheme="minorBidi"/>
            <w:noProof/>
            <w:sz w:val="22"/>
            <w:szCs w:val="22"/>
          </w:rPr>
          <w:tab/>
        </w:r>
        <w:r w:rsidRPr="00601931">
          <w:rPr>
            <w:rStyle w:val="Hyperlink"/>
            <w:noProof/>
          </w:rPr>
          <w:t>Beschrijving algemeen principe: IMKL2015 als extensie op INSPIRE.</w:t>
        </w:r>
        <w:r>
          <w:rPr>
            <w:noProof/>
            <w:webHidden/>
          </w:rPr>
          <w:tab/>
        </w:r>
        <w:r>
          <w:rPr>
            <w:noProof/>
            <w:webHidden/>
          </w:rPr>
          <w:fldChar w:fldCharType="begin"/>
        </w:r>
        <w:r>
          <w:rPr>
            <w:noProof/>
            <w:webHidden/>
          </w:rPr>
          <w:instrText xml:space="preserve"> PAGEREF _Toc473473880 \h </w:instrText>
        </w:r>
      </w:ins>
      <w:r>
        <w:rPr>
          <w:noProof/>
          <w:webHidden/>
        </w:rPr>
      </w:r>
      <w:r>
        <w:rPr>
          <w:noProof/>
          <w:webHidden/>
        </w:rPr>
        <w:fldChar w:fldCharType="separate"/>
      </w:r>
      <w:ins w:id="135" w:author="Paul Janssen" w:date="2017-01-29T17:22:00Z">
        <w:r>
          <w:rPr>
            <w:noProof/>
            <w:webHidden/>
          </w:rPr>
          <w:t>20</w:t>
        </w:r>
        <w:r>
          <w:rPr>
            <w:noProof/>
            <w:webHidden/>
          </w:rPr>
          <w:fldChar w:fldCharType="end"/>
        </w:r>
        <w:r w:rsidRPr="00601931">
          <w:rPr>
            <w:rStyle w:val="Hyperlink"/>
            <w:noProof/>
          </w:rPr>
          <w:fldChar w:fldCharType="end"/>
        </w:r>
      </w:ins>
    </w:p>
    <w:p w:rsidR="0064486E" w:rsidRDefault="0064486E">
      <w:pPr>
        <w:pStyle w:val="Inhopg3"/>
        <w:rPr>
          <w:ins w:id="136" w:author="Paul Janssen" w:date="2017-01-29T17:22:00Z"/>
          <w:rFonts w:asciiTheme="minorHAnsi" w:eastAsiaTheme="minorEastAsia" w:hAnsiTheme="minorHAnsi" w:cstheme="minorBidi"/>
          <w:noProof/>
          <w:sz w:val="22"/>
          <w:szCs w:val="22"/>
        </w:rPr>
      </w:pPr>
      <w:ins w:id="137"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"_Toc473473881"</w:instrText>
        </w:r>
        <w:r w:rsidRPr="00601931">
          <w:rPr>
            <w:rStyle w:val="Hyperlink"/>
            <w:noProof/>
          </w:rPr>
          <w:instrText xml:space="preserve"> </w:instrText>
        </w:r>
        <w:r w:rsidRPr="00601931">
          <w:rPr>
            <w:rStyle w:val="Hyperlink"/>
            <w:noProof/>
          </w:rPr>
          <w:fldChar w:fldCharType="separate"/>
        </w:r>
        <w:r w:rsidRPr="00601931">
          <w:rPr>
            <w:rStyle w:val="Hyperlink"/>
            <w:noProof/>
          </w:rPr>
          <w:t>5.2.2</w:t>
        </w:r>
        <w:r>
          <w:rPr>
            <w:rFonts w:asciiTheme="minorHAnsi" w:eastAsiaTheme="minorEastAsia" w:hAnsiTheme="minorHAnsi" w:cstheme="minorBidi"/>
            <w:noProof/>
            <w:sz w:val="22"/>
            <w:szCs w:val="22"/>
          </w:rPr>
          <w:tab/>
        </w:r>
        <w:r w:rsidRPr="00601931">
          <w:rPr>
            <w:rStyle w:val="Hyperlink"/>
            <w:noProof/>
          </w:rPr>
          <w:t>UML - WION overzicht.</w:t>
        </w:r>
        <w:r>
          <w:rPr>
            <w:noProof/>
            <w:webHidden/>
          </w:rPr>
          <w:tab/>
        </w:r>
        <w:r>
          <w:rPr>
            <w:noProof/>
            <w:webHidden/>
          </w:rPr>
          <w:fldChar w:fldCharType="begin"/>
        </w:r>
        <w:r>
          <w:rPr>
            <w:noProof/>
            <w:webHidden/>
          </w:rPr>
          <w:instrText xml:space="preserve"> PAGEREF _Toc473473881 \h </w:instrText>
        </w:r>
      </w:ins>
      <w:r>
        <w:rPr>
          <w:noProof/>
          <w:webHidden/>
        </w:rPr>
      </w:r>
      <w:r>
        <w:rPr>
          <w:noProof/>
          <w:webHidden/>
        </w:rPr>
        <w:fldChar w:fldCharType="separate"/>
      </w:r>
      <w:ins w:id="138" w:author="Paul Janssen" w:date="2017-01-29T17:22:00Z">
        <w:r>
          <w:rPr>
            <w:noProof/>
            <w:webHidden/>
          </w:rPr>
          <w:t>21</w:t>
        </w:r>
        <w:r>
          <w:rPr>
            <w:noProof/>
            <w:webHidden/>
          </w:rPr>
          <w:fldChar w:fldCharType="end"/>
        </w:r>
        <w:r w:rsidRPr="00601931">
          <w:rPr>
            <w:rStyle w:val="Hyperlink"/>
            <w:noProof/>
          </w:rPr>
          <w:fldChar w:fldCharType="end"/>
        </w:r>
      </w:ins>
    </w:p>
    <w:p w:rsidR="0064486E" w:rsidRDefault="0064486E">
      <w:pPr>
        <w:pStyle w:val="Inhopg3"/>
        <w:rPr>
          <w:ins w:id="139" w:author="Paul Janssen" w:date="2017-01-29T17:22:00Z"/>
          <w:rFonts w:asciiTheme="minorHAnsi" w:eastAsiaTheme="minorEastAsia" w:hAnsiTheme="minorHAnsi" w:cstheme="minorBidi"/>
          <w:noProof/>
          <w:sz w:val="22"/>
          <w:szCs w:val="22"/>
        </w:rPr>
      </w:pPr>
      <w:ins w:id="140"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"_Toc473473882"</w:instrText>
        </w:r>
        <w:r w:rsidRPr="00601931">
          <w:rPr>
            <w:rStyle w:val="Hyperlink"/>
            <w:noProof/>
          </w:rPr>
          <w:instrText xml:space="preserve"> </w:instrText>
        </w:r>
        <w:r w:rsidRPr="00601931">
          <w:rPr>
            <w:rStyle w:val="Hyperlink"/>
            <w:noProof/>
          </w:rPr>
          <w:fldChar w:fldCharType="separate"/>
        </w:r>
        <w:r w:rsidRPr="00601931">
          <w:rPr>
            <w:rStyle w:val="Hyperlink"/>
            <w:noProof/>
          </w:rPr>
          <w:t>5.2.3</w:t>
        </w:r>
        <w:r>
          <w:rPr>
            <w:rFonts w:asciiTheme="minorHAnsi" w:eastAsiaTheme="minorEastAsia" w:hAnsiTheme="minorHAnsi" w:cstheme="minorBidi"/>
            <w:noProof/>
            <w:sz w:val="22"/>
            <w:szCs w:val="22"/>
          </w:rPr>
          <w:tab/>
        </w:r>
        <w:r w:rsidRPr="00601931">
          <w:rPr>
            <w:rStyle w:val="Hyperlink"/>
            <w:noProof/>
          </w:rPr>
          <w:t>Associaties in het model.</w:t>
        </w:r>
        <w:r>
          <w:rPr>
            <w:noProof/>
            <w:webHidden/>
          </w:rPr>
          <w:tab/>
        </w:r>
        <w:r>
          <w:rPr>
            <w:noProof/>
            <w:webHidden/>
          </w:rPr>
          <w:fldChar w:fldCharType="begin"/>
        </w:r>
        <w:r>
          <w:rPr>
            <w:noProof/>
            <w:webHidden/>
          </w:rPr>
          <w:instrText xml:space="preserve"> PAGEREF _Toc473473882 \h </w:instrText>
        </w:r>
      </w:ins>
      <w:r>
        <w:rPr>
          <w:noProof/>
          <w:webHidden/>
        </w:rPr>
      </w:r>
      <w:r>
        <w:rPr>
          <w:noProof/>
          <w:webHidden/>
        </w:rPr>
        <w:fldChar w:fldCharType="separate"/>
      </w:r>
      <w:ins w:id="141" w:author="Paul Janssen" w:date="2017-01-29T17:22:00Z">
        <w:r>
          <w:rPr>
            <w:noProof/>
            <w:webHidden/>
          </w:rPr>
          <w:t>24</w:t>
        </w:r>
        <w:r>
          <w:rPr>
            <w:noProof/>
            <w:webHidden/>
          </w:rPr>
          <w:fldChar w:fldCharType="end"/>
        </w:r>
        <w:r w:rsidRPr="00601931">
          <w:rPr>
            <w:rStyle w:val="Hyperlink"/>
            <w:noProof/>
          </w:rPr>
          <w:fldChar w:fldCharType="end"/>
        </w:r>
      </w:ins>
    </w:p>
    <w:p w:rsidR="0064486E" w:rsidRDefault="0064486E">
      <w:pPr>
        <w:pStyle w:val="Inhopg3"/>
        <w:rPr>
          <w:ins w:id="142" w:author="Paul Janssen" w:date="2017-01-29T17:22:00Z"/>
          <w:rFonts w:asciiTheme="minorHAnsi" w:eastAsiaTheme="minorEastAsia" w:hAnsiTheme="minorHAnsi" w:cstheme="minorBidi"/>
          <w:noProof/>
          <w:sz w:val="22"/>
          <w:szCs w:val="22"/>
        </w:rPr>
      </w:pPr>
      <w:ins w:id="143"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"_Toc473473883"</w:instrText>
        </w:r>
        <w:r w:rsidRPr="00601931">
          <w:rPr>
            <w:rStyle w:val="Hyperlink"/>
            <w:noProof/>
          </w:rPr>
          <w:instrText xml:space="preserve"> </w:instrText>
        </w:r>
        <w:r w:rsidRPr="00601931">
          <w:rPr>
            <w:rStyle w:val="Hyperlink"/>
            <w:noProof/>
          </w:rPr>
          <w:fldChar w:fldCharType="separate"/>
        </w:r>
        <w:r w:rsidRPr="00601931">
          <w:rPr>
            <w:rStyle w:val="Hyperlink"/>
            <w:noProof/>
          </w:rPr>
          <w:t>5.2.4</w:t>
        </w:r>
        <w:r>
          <w:rPr>
            <w:rFonts w:asciiTheme="minorHAnsi" w:eastAsiaTheme="minorEastAsia" w:hAnsiTheme="minorHAnsi" w:cstheme="minorBidi"/>
            <w:noProof/>
            <w:sz w:val="22"/>
            <w:szCs w:val="22"/>
          </w:rPr>
          <w:tab/>
        </w:r>
        <w:r w:rsidRPr="00601931">
          <w:rPr>
            <w:rStyle w:val="Hyperlink"/>
            <w:noProof/>
          </w:rPr>
          <w:t>Numerieke waarden.</w:t>
        </w:r>
        <w:r>
          <w:rPr>
            <w:noProof/>
            <w:webHidden/>
          </w:rPr>
          <w:tab/>
        </w:r>
        <w:r>
          <w:rPr>
            <w:noProof/>
            <w:webHidden/>
          </w:rPr>
          <w:fldChar w:fldCharType="begin"/>
        </w:r>
        <w:r>
          <w:rPr>
            <w:noProof/>
            <w:webHidden/>
          </w:rPr>
          <w:instrText xml:space="preserve"> PAGEREF _Toc473473883 \h </w:instrText>
        </w:r>
      </w:ins>
      <w:r>
        <w:rPr>
          <w:noProof/>
          <w:webHidden/>
        </w:rPr>
      </w:r>
      <w:r>
        <w:rPr>
          <w:noProof/>
          <w:webHidden/>
        </w:rPr>
        <w:fldChar w:fldCharType="separate"/>
      </w:r>
      <w:ins w:id="144" w:author="Paul Janssen" w:date="2017-01-29T17:22:00Z">
        <w:r>
          <w:rPr>
            <w:noProof/>
            <w:webHidden/>
          </w:rPr>
          <w:t>24</w:t>
        </w:r>
        <w:r>
          <w:rPr>
            <w:noProof/>
            <w:webHidden/>
          </w:rPr>
          <w:fldChar w:fldCharType="end"/>
        </w:r>
        <w:r w:rsidRPr="00601931">
          <w:rPr>
            <w:rStyle w:val="Hyperlink"/>
            <w:noProof/>
          </w:rPr>
          <w:fldChar w:fldCharType="end"/>
        </w:r>
      </w:ins>
    </w:p>
    <w:p w:rsidR="0064486E" w:rsidRDefault="0064486E">
      <w:pPr>
        <w:pStyle w:val="Inhopg3"/>
        <w:rPr>
          <w:ins w:id="145" w:author="Paul Janssen" w:date="2017-01-29T17:22:00Z"/>
          <w:rFonts w:asciiTheme="minorHAnsi" w:eastAsiaTheme="minorEastAsia" w:hAnsiTheme="minorHAnsi" w:cstheme="minorBidi"/>
          <w:noProof/>
          <w:sz w:val="22"/>
          <w:szCs w:val="22"/>
        </w:rPr>
      </w:pPr>
      <w:ins w:id="146"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"_Toc473473884"</w:instrText>
        </w:r>
        <w:r w:rsidRPr="00601931">
          <w:rPr>
            <w:rStyle w:val="Hyperlink"/>
            <w:noProof/>
          </w:rPr>
          <w:instrText xml:space="preserve"> </w:instrText>
        </w:r>
        <w:r w:rsidRPr="00601931">
          <w:rPr>
            <w:rStyle w:val="Hyperlink"/>
            <w:noProof/>
          </w:rPr>
          <w:fldChar w:fldCharType="separate"/>
        </w:r>
        <w:r w:rsidRPr="00601931">
          <w:rPr>
            <w:rStyle w:val="Hyperlink"/>
            <w:noProof/>
          </w:rPr>
          <w:t>5.2.5</w:t>
        </w:r>
        <w:r>
          <w:rPr>
            <w:rFonts w:asciiTheme="minorHAnsi" w:eastAsiaTheme="minorEastAsia" w:hAnsiTheme="minorHAnsi" w:cstheme="minorBidi"/>
            <w:noProof/>
            <w:sz w:val="22"/>
            <w:szCs w:val="22"/>
          </w:rPr>
          <w:tab/>
        </w:r>
        <w:r w:rsidRPr="00601931">
          <w:rPr>
            <w:rStyle w:val="Hyperlink"/>
            <w:noProof/>
          </w:rPr>
          <w:t>Waardelijsten zijn extern.</w:t>
        </w:r>
        <w:r>
          <w:rPr>
            <w:noProof/>
            <w:webHidden/>
          </w:rPr>
          <w:tab/>
        </w:r>
        <w:r>
          <w:rPr>
            <w:noProof/>
            <w:webHidden/>
          </w:rPr>
          <w:fldChar w:fldCharType="begin"/>
        </w:r>
        <w:r>
          <w:rPr>
            <w:noProof/>
            <w:webHidden/>
          </w:rPr>
          <w:instrText xml:space="preserve"> PAGEREF _Toc473473884 \h </w:instrText>
        </w:r>
      </w:ins>
      <w:r>
        <w:rPr>
          <w:noProof/>
          <w:webHidden/>
        </w:rPr>
      </w:r>
      <w:r>
        <w:rPr>
          <w:noProof/>
          <w:webHidden/>
        </w:rPr>
        <w:fldChar w:fldCharType="separate"/>
      </w:r>
      <w:ins w:id="147" w:author="Paul Janssen" w:date="2017-01-29T17:22:00Z">
        <w:r>
          <w:rPr>
            <w:noProof/>
            <w:webHidden/>
          </w:rPr>
          <w:t>24</w:t>
        </w:r>
        <w:r>
          <w:rPr>
            <w:noProof/>
            <w:webHidden/>
          </w:rPr>
          <w:fldChar w:fldCharType="end"/>
        </w:r>
        <w:r w:rsidRPr="00601931">
          <w:rPr>
            <w:rStyle w:val="Hyperlink"/>
            <w:noProof/>
          </w:rPr>
          <w:fldChar w:fldCharType="end"/>
        </w:r>
      </w:ins>
    </w:p>
    <w:p w:rsidR="0064486E" w:rsidRDefault="0064486E">
      <w:pPr>
        <w:pStyle w:val="Inhopg3"/>
        <w:rPr>
          <w:ins w:id="148" w:author="Paul Janssen" w:date="2017-01-29T17:22:00Z"/>
          <w:rFonts w:asciiTheme="minorHAnsi" w:eastAsiaTheme="minorEastAsia" w:hAnsiTheme="minorHAnsi" w:cstheme="minorBidi"/>
          <w:noProof/>
          <w:sz w:val="22"/>
          <w:szCs w:val="22"/>
        </w:rPr>
      </w:pPr>
      <w:ins w:id="149"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"_Toc473473885"</w:instrText>
        </w:r>
        <w:r w:rsidRPr="00601931">
          <w:rPr>
            <w:rStyle w:val="Hyperlink"/>
            <w:noProof/>
          </w:rPr>
          <w:instrText xml:space="preserve"> </w:instrText>
        </w:r>
        <w:r w:rsidRPr="00601931">
          <w:rPr>
            <w:rStyle w:val="Hyperlink"/>
            <w:noProof/>
          </w:rPr>
          <w:fldChar w:fldCharType="separate"/>
        </w:r>
        <w:r w:rsidRPr="00601931">
          <w:rPr>
            <w:rStyle w:val="Hyperlink"/>
            <w:noProof/>
          </w:rPr>
          <w:t>5.2.6</w:t>
        </w:r>
        <w:r>
          <w:rPr>
            <w:rFonts w:asciiTheme="minorHAnsi" w:eastAsiaTheme="minorEastAsia" w:hAnsiTheme="minorHAnsi" w:cstheme="minorBidi"/>
            <w:noProof/>
            <w:sz w:val="22"/>
            <w:szCs w:val="22"/>
          </w:rPr>
          <w:tab/>
        </w:r>
        <w:r w:rsidRPr="00601931">
          <w:rPr>
            <w:rStyle w:val="Hyperlink"/>
            <w:noProof/>
          </w:rPr>
          <w:t>Basisattributen voor identificatie en labels.</w:t>
        </w:r>
        <w:r>
          <w:rPr>
            <w:noProof/>
            <w:webHidden/>
          </w:rPr>
          <w:tab/>
        </w:r>
        <w:r>
          <w:rPr>
            <w:noProof/>
            <w:webHidden/>
          </w:rPr>
          <w:fldChar w:fldCharType="begin"/>
        </w:r>
        <w:r>
          <w:rPr>
            <w:noProof/>
            <w:webHidden/>
          </w:rPr>
          <w:instrText xml:space="preserve"> PAGEREF _Toc473473885 \h </w:instrText>
        </w:r>
      </w:ins>
      <w:r>
        <w:rPr>
          <w:noProof/>
          <w:webHidden/>
        </w:rPr>
      </w:r>
      <w:r>
        <w:rPr>
          <w:noProof/>
          <w:webHidden/>
        </w:rPr>
        <w:fldChar w:fldCharType="separate"/>
      </w:r>
      <w:ins w:id="150" w:author="Paul Janssen" w:date="2017-01-29T17:22:00Z">
        <w:r>
          <w:rPr>
            <w:noProof/>
            <w:webHidden/>
          </w:rPr>
          <w:t>25</w:t>
        </w:r>
        <w:r>
          <w:rPr>
            <w:noProof/>
            <w:webHidden/>
          </w:rPr>
          <w:fldChar w:fldCharType="end"/>
        </w:r>
        <w:r w:rsidRPr="00601931">
          <w:rPr>
            <w:rStyle w:val="Hyperlink"/>
            <w:noProof/>
          </w:rPr>
          <w:fldChar w:fldCharType="end"/>
        </w:r>
      </w:ins>
    </w:p>
    <w:p w:rsidR="0064486E" w:rsidRDefault="0064486E">
      <w:pPr>
        <w:pStyle w:val="Inhopg3"/>
        <w:rPr>
          <w:ins w:id="151" w:author="Paul Janssen" w:date="2017-01-29T17:22:00Z"/>
          <w:rFonts w:asciiTheme="minorHAnsi" w:eastAsiaTheme="minorEastAsia" w:hAnsiTheme="minorHAnsi" w:cstheme="minorBidi"/>
          <w:noProof/>
          <w:sz w:val="22"/>
          <w:szCs w:val="22"/>
        </w:rPr>
      </w:pPr>
      <w:ins w:id="152"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"_Toc473473886"</w:instrText>
        </w:r>
        <w:r w:rsidRPr="00601931">
          <w:rPr>
            <w:rStyle w:val="Hyperlink"/>
            <w:noProof/>
          </w:rPr>
          <w:instrText xml:space="preserve"> </w:instrText>
        </w:r>
        <w:r w:rsidRPr="00601931">
          <w:rPr>
            <w:rStyle w:val="Hyperlink"/>
            <w:noProof/>
          </w:rPr>
          <w:fldChar w:fldCharType="separate"/>
        </w:r>
        <w:r w:rsidRPr="00601931">
          <w:rPr>
            <w:rStyle w:val="Hyperlink"/>
            <w:noProof/>
          </w:rPr>
          <w:t>5.2.7</w:t>
        </w:r>
        <w:r>
          <w:rPr>
            <w:rFonts w:asciiTheme="minorHAnsi" w:eastAsiaTheme="minorEastAsia" w:hAnsiTheme="minorHAnsi" w:cstheme="minorBidi"/>
            <w:noProof/>
            <w:sz w:val="22"/>
            <w:szCs w:val="22"/>
          </w:rPr>
          <w:tab/>
        </w:r>
        <w:r w:rsidRPr="00601931">
          <w:rPr>
            <w:rStyle w:val="Hyperlink"/>
            <w:noProof/>
          </w:rPr>
          <w:t>IMKL2015 semantische kern.</w:t>
        </w:r>
        <w:r>
          <w:rPr>
            <w:noProof/>
            <w:webHidden/>
          </w:rPr>
          <w:tab/>
        </w:r>
        <w:r>
          <w:rPr>
            <w:noProof/>
            <w:webHidden/>
          </w:rPr>
          <w:fldChar w:fldCharType="begin"/>
        </w:r>
        <w:r>
          <w:rPr>
            <w:noProof/>
            <w:webHidden/>
          </w:rPr>
          <w:instrText xml:space="preserve"> PAGEREF _Toc473473886 \h </w:instrText>
        </w:r>
      </w:ins>
      <w:r>
        <w:rPr>
          <w:noProof/>
          <w:webHidden/>
        </w:rPr>
      </w:r>
      <w:r>
        <w:rPr>
          <w:noProof/>
          <w:webHidden/>
        </w:rPr>
        <w:fldChar w:fldCharType="separate"/>
      </w:r>
      <w:ins w:id="153" w:author="Paul Janssen" w:date="2017-01-29T17:22:00Z">
        <w:r>
          <w:rPr>
            <w:noProof/>
            <w:webHidden/>
          </w:rPr>
          <w:t>27</w:t>
        </w:r>
        <w:r>
          <w:rPr>
            <w:noProof/>
            <w:webHidden/>
          </w:rPr>
          <w:fldChar w:fldCharType="end"/>
        </w:r>
        <w:r w:rsidRPr="00601931">
          <w:rPr>
            <w:rStyle w:val="Hyperlink"/>
            <w:noProof/>
          </w:rPr>
          <w:fldChar w:fldCharType="end"/>
        </w:r>
      </w:ins>
    </w:p>
    <w:p w:rsidR="0064486E" w:rsidRDefault="0064486E">
      <w:pPr>
        <w:pStyle w:val="Inhopg3"/>
        <w:rPr>
          <w:ins w:id="154" w:author="Paul Janssen" w:date="2017-01-29T17:22:00Z"/>
          <w:rFonts w:asciiTheme="minorHAnsi" w:eastAsiaTheme="minorEastAsia" w:hAnsiTheme="minorHAnsi" w:cstheme="minorBidi"/>
          <w:noProof/>
          <w:sz w:val="22"/>
          <w:szCs w:val="22"/>
        </w:rPr>
      </w:pPr>
      <w:ins w:id="155"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"_Toc473473887"</w:instrText>
        </w:r>
        <w:r w:rsidRPr="00601931">
          <w:rPr>
            <w:rStyle w:val="Hyperlink"/>
            <w:noProof/>
          </w:rPr>
          <w:instrText xml:space="preserve"> </w:instrText>
        </w:r>
        <w:r w:rsidRPr="00601931">
          <w:rPr>
            <w:rStyle w:val="Hyperlink"/>
            <w:noProof/>
          </w:rPr>
          <w:fldChar w:fldCharType="separate"/>
        </w:r>
        <w:r w:rsidRPr="00601931">
          <w:rPr>
            <w:rStyle w:val="Hyperlink"/>
            <w:noProof/>
          </w:rPr>
          <w:t>5.2.8</w:t>
        </w:r>
        <w:r>
          <w:rPr>
            <w:rFonts w:asciiTheme="minorHAnsi" w:eastAsiaTheme="minorEastAsia" w:hAnsiTheme="minorHAnsi" w:cstheme="minorBidi"/>
            <w:noProof/>
            <w:sz w:val="22"/>
            <w:szCs w:val="22"/>
          </w:rPr>
          <w:tab/>
        </w:r>
        <w:r w:rsidRPr="00601931">
          <w:rPr>
            <w:rStyle w:val="Hyperlink"/>
            <w:noProof/>
          </w:rPr>
          <w:t>Diepte.</w:t>
        </w:r>
        <w:r>
          <w:rPr>
            <w:noProof/>
            <w:webHidden/>
          </w:rPr>
          <w:tab/>
        </w:r>
        <w:r>
          <w:rPr>
            <w:noProof/>
            <w:webHidden/>
          </w:rPr>
          <w:fldChar w:fldCharType="begin"/>
        </w:r>
        <w:r>
          <w:rPr>
            <w:noProof/>
            <w:webHidden/>
          </w:rPr>
          <w:instrText xml:space="preserve"> PAGEREF _Toc473473887 \h </w:instrText>
        </w:r>
      </w:ins>
      <w:r>
        <w:rPr>
          <w:noProof/>
          <w:webHidden/>
        </w:rPr>
      </w:r>
      <w:r>
        <w:rPr>
          <w:noProof/>
          <w:webHidden/>
        </w:rPr>
        <w:fldChar w:fldCharType="separate"/>
      </w:r>
      <w:ins w:id="156" w:author="Paul Janssen" w:date="2017-01-29T17:22:00Z">
        <w:r>
          <w:rPr>
            <w:noProof/>
            <w:webHidden/>
          </w:rPr>
          <w:t>35</w:t>
        </w:r>
        <w:r>
          <w:rPr>
            <w:noProof/>
            <w:webHidden/>
          </w:rPr>
          <w:fldChar w:fldCharType="end"/>
        </w:r>
        <w:r w:rsidRPr="00601931">
          <w:rPr>
            <w:rStyle w:val="Hyperlink"/>
            <w:noProof/>
          </w:rPr>
          <w:fldChar w:fldCharType="end"/>
        </w:r>
      </w:ins>
    </w:p>
    <w:p w:rsidR="0064486E" w:rsidRDefault="0064486E">
      <w:pPr>
        <w:pStyle w:val="Inhopg3"/>
        <w:rPr>
          <w:ins w:id="157" w:author="Paul Janssen" w:date="2017-01-29T17:22:00Z"/>
          <w:rFonts w:asciiTheme="minorHAnsi" w:eastAsiaTheme="minorEastAsia" w:hAnsiTheme="minorHAnsi" w:cstheme="minorBidi"/>
          <w:noProof/>
          <w:sz w:val="22"/>
          <w:szCs w:val="22"/>
        </w:rPr>
      </w:pPr>
      <w:ins w:id="158"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"_Toc473473888"</w:instrText>
        </w:r>
        <w:r w:rsidRPr="00601931">
          <w:rPr>
            <w:rStyle w:val="Hyperlink"/>
            <w:noProof/>
          </w:rPr>
          <w:instrText xml:space="preserve"> </w:instrText>
        </w:r>
        <w:r w:rsidRPr="00601931">
          <w:rPr>
            <w:rStyle w:val="Hyperlink"/>
            <w:noProof/>
          </w:rPr>
          <w:fldChar w:fldCharType="separate"/>
        </w:r>
        <w:r w:rsidRPr="00601931">
          <w:rPr>
            <w:rStyle w:val="Hyperlink"/>
            <w:noProof/>
          </w:rPr>
          <w:t>5.2.9</w:t>
        </w:r>
        <w:r>
          <w:rPr>
            <w:rFonts w:asciiTheme="minorHAnsi" w:eastAsiaTheme="minorEastAsia" w:hAnsiTheme="minorHAnsi" w:cstheme="minorBidi"/>
            <w:noProof/>
            <w:sz w:val="22"/>
            <w:szCs w:val="22"/>
          </w:rPr>
          <w:tab/>
        </w:r>
        <w:r w:rsidRPr="00601931">
          <w:rPr>
            <w:rStyle w:val="Hyperlink"/>
            <w:noProof/>
          </w:rPr>
          <w:t>Utiliteitsnet.</w:t>
        </w:r>
        <w:r>
          <w:rPr>
            <w:noProof/>
            <w:webHidden/>
          </w:rPr>
          <w:tab/>
        </w:r>
        <w:r>
          <w:rPr>
            <w:noProof/>
            <w:webHidden/>
          </w:rPr>
          <w:fldChar w:fldCharType="begin"/>
        </w:r>
        <w:r>
          <w:rPr>
            <w:noProof/>
            <w:webHidden/>
          </w:rPr>
          <w:instrText xml:space="preserve"> PAGEREF _Toc473473888 \h </w:instrText>
        </w:r>
      </w:ins>
      <w:r>
        <w:rPr>
          <w:noProof/>
          <w:webHidden/>
        </w:rPr>
      </w:r>
      <w:r>
        <w:rPr>
          <w:noProof/>
          <w:webHidden/>
        </w:rPr>
        <w:fldChar w:fldCharType="separate"/>
      </w:r>
      <w:ins w:id="159" w:author="Paul Janssen" w:date="2017-01-29T17:22:00Z">
        <w:r>
          <w:rPr>
            <w:noProof/>
            <w:webHidden/>
          </w:rPr>
          <w:t>37</w:t>
        </w:r>
        <w:r>
          <w:rPr>
            <w:noProof/>
            <w:webHidden/>
          </w:rPr>
          <w:fldChar w:fldCharType="end"/>
        </w:r>
        <w:r w:rsidRPr="00601931">
          <w:rPr>
            <w:rStyle w:val="Hyperlink"/>
            <w:noProof/>
          </w:rPr>
          <w:fldChar w:fldCharType="end"/>
        </w:r>
      </w:ins>
    </w:p>
    <w:p w:rsidR="0064486E" w:rsidRDefault="0064486E">
      <w:pPr>
        <w:pStyle w:val="Inhopg3"/>
        <w:rPr>
          <w:ins w:id="160" w:author="Paul Janssen" w:date="2017-01-29T17:22:00Z"/>
          <w:rFonts w:asciiTheme="minorHAnsi" w:eastAsiaTheme="minorEastAsia" w:hAnsiTheme="minorHAnsi" w:cstheme="minorBidi"/>
          <w:noProof/>
          <w:sz w:val="22"/>
          <w:szCs w:val="22"/>
        </w:rPr>
      </w:pPr>
      <w:ins w:id="161"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"_Toc473473889"</w:instrText>
        </w:r>
        <w:r w:rsidRPr="00601931">
          <w:rPr>
            <w:rStyle w:val="Hyperlink"/>
            <w:noProof/>
          </w:rPr>
          <w:instrText xml:space="preserve"> </w:instrText>
        </w:r>
        <w:r w:rsidRPr="00601931">
          <w:rPr>
            <w:rStyle w:val="Hyperlink"/>
            <w:noProof/>
          </w:rPr>
          <w:fldChar w:fldCharType="separate"/>
        </w:r>
        <w:r w:rsidRPr="00601931">
          <w:rPr>
            <w:rStyle w:val="Hyperlink"/>
            <w:noProof/>
          </w:rPr>
          <w:t>5.2.10</w:t>
        </w:r>
        <w:r>
          <w:rPr>
            <w:rFonts w:asciiTheme="minorHAnsi" w:eastAsiaTheme="minorEastAsia" w:hAnsiTheme="minorHAnsi" w:cstheme="minorBidi"/>
            <w:noProof/>
            <w:sz w:val="22"/>
            <w:szCs w:val="22"/>
          </w:rPr>
          <w:tab/>
        </w:r>
        <w:r w:rsidRPr="00601931">
          <w:rPr>
            <w:rStyle w:val="Hyperlink"/>
            <w:noProof/>
          </w:rPr>
          <w:t>KabelOfLeiding.</w:t>
        </w:r>
        <w:r>
          <w:rPr>
            <w:noProof/>
            <w:webHidden/>
          </w:rPr>
          <w:tab/>
        </w:r>
        <w:r>
          <w:rPr>
            <w:noProof/>
            <w:webHidden/>
          </w:rPr>
          <w:fldChar w:fldCharType="begin"/>
        </w:r>
        <w:r>
          <w:rPr>
            <w:noProof/>
            <w:webHidden/>
          </w:rPr>
          <w:instrText xml:space="preserve"> PAGEREF _Toc473473889 \h </w:instrText>
        </w:r>
      </w:ins>
      <w:r>
        <w:rPr>
          <w:noProof/>
          <w:webHidden/>
        </w:rPr>
      </w:r>
      <w:r>
        <w:rPr>
          <w:noProof/>
          <w:webHidden/>
        </w:rPr>
        <w:fldChar w:fldCharType="separate"/>
      </w:r>
      <w:ins w:id="162" w:author="Paul Janssen" w:date="2017-01-29T17:22:00Z">
        <w:r>
          <w:rPr>
            <w:noProof/>
            <w:webHidden/>
          </w:rPr>
          <w:t>39</w:t>
        </w:r>
        <w:r>
          <w:rPr>
            <w:noProof/>
            <w:webHidden/>
          </w:rPr>
          <w:fldChar w:fldCharType="end"/>
        </w:r>
        <w:r w:rsidRPr="00601931">
          <w:rPr>
            <w:rStyle w:val="Hyperlink"/>
            <w:noProof/>
          </w:rPr>
          <w:fldChar w:fldCharType="end"/>
        </w:r>
      </w:ins>
    </w:p>
    <w:p w:rsidR="0064486E" w:rsidRDefault="0064486E">
      <w:pPr>
        <w:pStyle w:val="Inhopg3"/>
        <w:rPr>
          <w:ins w:id="163" w:author="Paul Janssen" w:date="2017-01-29T17:22:00Z"/>
          <w:rFonts w:asciiTheme="minorHAnsi" w:eastAsiaTheme="minorEastAsia" w:hAnsiTheme="minorHAnsi" w:cstheme="minorBidi"/>
          <w:noProof/>
          <w:sz w:val="22"/>
          <w:szCs w:val="22"/>
        </w:rPr>
      </w:pPr>
      <w:ins w:id="164"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"_Toc473473890"</w:instrText>
        </w:r>
        <w:r w:rsidRPr="00601931">
          <w:rPr>
            <w:rStyle w:val="Hyperlink"/>
            <w:noProof/>
          </w:rPr>
          <w:instrText xml:space="preserve"> </w:instrText>
        </w:r>
        <w:r w:rsidRPr="00601931">
          <w:rPr>
            <w:rStyle w:val="Hyperlink"/>
            <w:noProof/>
          </w:rPr>
          <w:fldChar w:fldCharType="separate"/>
        </w:r>
        <w:r w:rsidRPr="00601931">
          <w:rPr>
            <w:rStyle w:val="Hyperlink"/>
            <w:noProof/>
          </w:rPr>
          <w:t>5.2.11</w:t>
        </w:r>
        <w:r>
          <w:rPr>
            <w:rFonts w:asciiTheme="minorHAnsi" w:eastAsiaTheme="minorEastAsia" w:hAnsiTheme="minorHAnsi" w:cstheme="minorBidi"/>
            <w:noProof/>
            <w:sz w:val="22"/>
            <w:szCs w:val="22"/>
          </w:rPr>
          <w:tab/>
        </w:r>
        <w:r w:rsidRPr="00601931">
          <w:rPr>
            <w:rStyle w:val="Hyperlink"/>
            <w:noProof/>
          </w:rPr>
          <w:t>Leidingelement.</w:t>
        </w:r>
        <w:r>
          <w:rPr>
            <w:noProof/>
            <w:webHidden/>
          </w:rPr>
          <w:tab/>
        </w:r>
        <w:r>
          <w:rPr>
            <w:noProof/>
            <w:webHidden/>
          </w:rPr>
          <w:fldChar w:fldCharType="begin"/>
        </w:r>
        <w:r>
          <w:rPr>
            <w:noProof/>
            <w:webHidden/>
          </w:rPr>
          <w:instrText xml:space="preserve"> PAGEREF _Toc473473890 \h </w:instrText>
        </w:r>
      </w:ins>
      <w:r>
        <w:rPr>
          <w:noProof/>
          <w:webHidden/>
        </w:rPr>
      </w:r>
      <w:r>
        <w:rPr>
          <w:noProof/>
          <w:webHidden/>
        </w:rPr>
        <w:fldChar w:fldCharType="separate"/>
      </w:r>
      <w:ins w:id="165" w:author="Paul Janssen" w:date="2017-01-29T17:22:00Z">
        <w:r>
          <w:rPr>
            <w:noProof/>
            <w:webHidden/>
          </w:rPr>
          <w:t>41</w:t>
        </w:r>
        <w:r>
          <w:rPr>
            <w:noProof/>
            <w:webHidden/>
          </w:rPr>
          <w:fldChar w:fldCharType="end"/>
        </w:r>
        <w:r w:rsidRPr="00601931">
          <w:rPr>
            <w:rStyle w:val="Hyperlink"/>
            <w:noProof/>
          </w:rPr>
          <w:fldChar w:fldCharType="end"/>
        </w:r>
      </w:ins>
    </w:p>
    <w:p w:rsidR="0064486E" w:rsidRDefault="0064486E">
      <w:pPr>
        <w:pStyle w:val="Inhopg3"/>
        <w:rPr>
          <w:ins w:id="166" w:author="Paul Janssen" w:date="2017-01-29T17:22:00Z"/>
          <w:rFonts w:asciiTheme="minorHAnsi" w:eastAsiaTheme="minorEastAsia" w:hAnsiTheme="minorHAnsi" w:cstheme="minorBidi"/>
          <w:noProof/>
          <w:sz w:val="22"/>
          <w:szCs w:val="22"/>
        </w:rPr>
      </w:pPr>
      <w:ins w:id="167"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"_Toc473473891"</w:instrText>
        </w:r>
        <w:r w:rsidRPr="00601931">
          <w:rPr>
            <w:rStyle w:val="Hyperlink"/>
            <w:noProof/>
          </w:rPr>
          <w:instrText xml:space="preserve"> </w:instrText>
        </w:r>
        <w:r w:rsidRPr="00601931">
          <w:rPr>
            <w:rStyle w:val="Hyperlink"/>
            <w:noProof/>
          </w:rPr>
          <w:fldChar w:fldCharType="separate"/>
        </w:r>
        <w:r w:rsidRPr="00601931">
          <w:rPr>
            <w:rStyle w:val="Hyperlink"/>
            <w:noProof/>
          </w:rPr>
          <w:t>5.2.12</w:t>
        </w:r>
        <w:r>
          <w:rPr>
            <w:rFonts w:asciiTheme="minorHAnsi" w:eastAsiaTheme="minorEastAsia" w:hAnsiTheme="minorHAnsi" w:cstheme="minorBidi"/>
            <w:noProof/>
            <w:sz w:val="22"/>
            <w:szCs w:val="22"/>
          </w:rPr>
          <w:tab/>
        </w:r>
        <w:r w:rsidRPr="00601931">
          <w:rPr>
            <w:rStyle w:val="Hyperlink"/>
            <w:noProof/>
          </w:rPr>
          <w:t>KabelEnLeidingContainer.</w:t>
        </w:r>
        <w:r>
          <w:rPr>
            <w:noProof/>
            <w:webHidden/>
          </w:rPr>
          <w:tab/>
        </w:r>
        <w:r>
          <w:rPr>
            <w:noProof/>
            <w:webHidden/>
          </w:rPr>
          <w:fldChar w:fldCharType="begin"/>
        </w:r>
        <w:r>
          <w:rPr>
            <w:noProof/>
            <w:webHidden/>
          </w:rPr>
          <w:instrText xml:space="preserve"> PAGEREF _Toc473473891 \h </w:instrText>
        </w:r>
      </w:ins>
      <w:r>
        <w:rPr>
          <w:noProof/>
          <w:webHidden/>
        </w:rPr>
      </w:r>
      <w:r>
        <w:rPr>
          <w:noProof/>
          <w:webHidden/>
        </w:rPr>
        <w:fldChar w:fldCharType="separate"/>
      </w:r>
      <w:ins w:id="168" w:author="Paul Janssen" w:date="2017-01-29T17:22:00Z">
        <w:r>
          <w:rPr>
            <w:noProof/>
            <w:webHidden/>
          </w:rPr>
          <w:t>42</w:t>
        </w:r>
        <w:r>
          <w:rPr>
            <w:noProof/>
            <w:webHidden/>
          </w:rPr>
          <w:fldChar w:fldCharType="end"/>
        </w:r>
        <w:r w:rsidRPr="00601931">
          <w:rPr>
            <w:rStyle w:val="Hyperlink"/>
            <w:noProof/>
          </w:rPr>
          <w:fldChar w:fldCharType="end"/>
        </w:r>
      </w:ins>
    </w:p>
    <w:p w:rsidR="0064486E" w:rsidRDefault="0064486E">
      <w:pPr>
        <w:pStyle w:val="Inhopg3"/>
        <w:rPr>
          <w:ins w:id="169" w:author="Paul Janssen" w:date="2017-01-29T17:22:00Z"/>
          <w:rFonts w:asciiTheme="minorHAnsi" w:eastAsiaTheme="minorEastAsia" w:hAnsiTheme="minorHAnsi" w:cstheme="minorBidi"/>
          <w:noProof/>
          <w:sz w:val="22"/>
          <w:szCs w:val="22"/>
        </w:rPr>
      </w:pPr>
      <w:ins w:id="170"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"_Toc473473892"</w:instrText>
        </w:r>
        <w:r w:rsidRPr="00601931">
          <w:rPr>
            <w:rStyle w:val="Hyperlink"/>
            <w:noProof/>
          </w:rPr>
          <w:instrText xml:space="preserve"> </w:instrText>
        </w:r>
        <w:r w:rsidRPr="00601931">
          <w:rPr>
            <w:rStyle w:val="Hyperlink"/>
            <w:noProof/>
          </w:rPr>
          <w:fldChar w:fldCharType="separate"/>
        </w:r>
        <w:r w:rsidRPr="00601931">
          <w:rPr>
            <w:rStyle w:val="Hyperlink"/>
            <w:noProof/>
          </w:rPr>
          <w:t>5.2.13</w:t>
        </w:r>
        <w:r>
          <w:rPr>
            <w:rFonts w:asciiTheme="minorHAnsi" w:eastAsiaTheme="minorEastAsia" w:hAnsiTheme="minorHAnsi" w:cstheme="minorBidi"/>
            <w:noProof/>
            <w:sz w:val="22"/>
            <w:szCs w:val="22"/>
          </w:rPr>
          <w:tab/>
        </w:r>
        <w:r w:rsidRPr="00601931">
          <w:rPr>
            <w:rStyle w:val="Hyperlink"/>
            <w:noProof/>
          </w:rPr>
          <w:t>ContainerLeidingelement.</w:t>
        </w:r>
        <w:r>
          <w:rPr>
            <w:noProof/>
            <w:webHidden/>
          </w:rPr>
          <w:tab/>
        </w:r>
        <w:r>
          <w:rPr>
            <w:noProof/>
            <w:webHidden/>
          </w:rPr>
          <w:fldChar w:fldCharType="begin"/>
        </w:r>
        <w:r>
          <w:rPr>
            <w:noProof/>
            <w:webHidden/>
          </w:rPr>
          <w:instrText xml:space="preserve"> PAGEREF _Toc473473892 \h </w:instrText>
        </w:r>
      </w:ins>
      <w:r>
        <w:rPr>
          <w:noProof/>
          <w:webHidden/>
        </w:rPr>
      </w:r>
      <w:r>
        <w:rPr>
          <w:noProof/>
          <w:webHidden/>
        </w:rPr>
        <w:fldChar w:fldCharType="separate"/>
      </w:r>
      <w:ins w:id="171" w:author="Paul Janssen" w:date="2017-01-29T17:22:00Z">
        <w:r>
          <w:rPr>
            <w:noProof/>
            <w:webHidden/>
          </w:rPr>
          <w:t>43</w:t>
        </w:r>
        <w:r>
          <w:rPr>
            <w:noProof/>
            <w:webHidden/>
          </w:rPr>
          <w:fldChar w:fldCharType="end"/>
        </w:r>
        <w:r w:rsidRPr="00601931">
          <w:rPr>
            <w:rStyle w:val="Hyperlink"/>
            <w:noProof/>
          </w:rPr>
          <w:fldChar w:fldCharType="end"/>
        </w:r>
      </w:ins>
    </w:p>
    <w:p w:rsidR="0064486E" w:rsidRDefault="0064486E">
      <w:pPr>
        <w:pStyle w:val="Inhopg3"/>
        <w:rPr>
          <w:ins w:id="172" w:author="Paul Janssen" w:date="2017-01-29T17:22:00Z"/>
          <w:rFonts w:asciiTheme="minorHAnsi" w:eastAsiaTheme="minorEastAsia" w:hAnsiTheme="minorHAnsi" w:cstheme="minorBidi"/>
          <w:noProof/>
          <w:sz w:val="22"/>
          <w:szCs w:val="22"/>
        </w:rPr>
      </w:pPr>
      <w:ins w:id="173"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"_Toc473473893"</w:instrText>
        </w:r>
        <w:r w:rsidRPr="00601931">
          <w:rPr>
            <w:rStyle w:val="Hyperlink"/>
            <w:noProof/>
          </w:rPr>
          <w:instrText xml:space="preserve"> </w:instrText>
        </w:r>
        <w:r w:rsidRPr="00601931">
          <w:rPr>
            <w:rStyle w:val="Hyperlink"/>
            <w:noProof/>
          </w:rPr>
          <w:fldChar w:fldCharType="separate"/>
        </w:r>
        <w:r w:rsidRPr="00601931">
          <w:rPr>
            <w:rStyle w:val="Hyperlink"/>
            <w:noProof/>
          </w:rPr>
          <w:t>5.2.14</w:t>
        </w:r>
        <w:r>
          <w:rPr>
            <w:rFonts w:asciiTheme="minorHAnsi" w:eastAsiaTheme="minorEastAsia" w:hAnsiTheme="minorHAnsi" w:cstheme="minorBidi"/>
            <w:noProof/>
            <w:sz w:val="22"/>
            <w:szCs w:val="22"/>
          </w:rPr>
          <w:tab/>
        </w:r>
        <w:r w:rsidRPr="00601931">
          <w:rPr>
            <w:rStyle w:val="Hyperlink"/>
            <w:noProof/>
          </w:rPr>
          <w:t>Relaties tussen KabelEnLeiding, Leidingelement en container objecten.</w:t>
        </w:r>
        <w:r>
          <w:rPr>
            <w:noProof/>
            <w:webHidden/>
          </w:rPr>
          <w:tab/>
        </w:r>
        <w:r>
          <w:rPr>
            <w:noProof/>
            <w:webHidden/>
          </w:rPr>
          <w:fldChar w:fldCharType="begin"/>
        </w:r>
        <w:r>
          <w:rPr>
            <w:noProof/>
            <w:webHidden/>
          </w:rPr>
          <w:instrText xml:space="preserve"> PAGEREF _Toc473473893 \h </w:instrText>
        </w:r>
      </w:ins>
      <w:r>
        <w:rPr>
          <w:noProof/>
          <w:webHidden/>
        </w:rPr>
      </w:r>
      <w:r>
        <w:rPr>
          <w:noProof/>
          <w:webHidden/>
        </w:rPr>
        <w:fldChar w:fldCharType="separate"/>
      </w:r>
      <w:ins w:id="174" w:author="Paul Janssen" w:date="2017-01-29T17:22:00Z">
        <w:r>
          <w:rPr>
            <w:noProof/>
            <w:webHidden/>
          </w:rPr>
          <w:t>44</w:t>
        </w:r>
        <w:r>
          <w:rPr>
            <w:noProof/>
            <w:webHidden/>
          </w:rPr>
          <w:fldChar w:fldCharType="end"/>
        </w:r>
        <w:r w:rsidRPr="00601931">
          <w:rPr>
            <w:rStyle w:val="Hyperlink"/>
            <w:noProof/>
          </w:rPr>
          <w:fldChar w:fldCharType="end"/>
        </w:r>
      </w:ins>
    </w:p>
    <w:p w:rsidR="0064486E" w:rsidRDefault="0064486E">
      <w:pPr>
        <w:pStyle w:val="Inhopg3"/>
        <w:rPr>
          <w:ins w:id="175" w:author="Paul Janssen" w:date="2017-01-29T17:22:00Z"/>
          <w:rFonts w:asciiTheme="minorHAnsi" w:eastAsiaTheme="minorEastAsia" w:hAnsiTheme="minorHAnsi" w:cstheme="minorBidi"/>
          <w:noProof/>
          <w:sz w:val="22"/>
          <w:szCs w:val="22"/>
        </w:rPr>
      </w:pPr>
      <w:ins w:id="176"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"_Toc473473894"</w:instrText>
        </w:r>
        <w:r w:rsidRPr="00601931">
          <w:rPr>
            <w:rStyle w:val="Hyperlink"/>
            <w:noProof/>
          </w:rPr>
          <w:instrText xml:space="preserve"> </w:instrText>
        </w:r>
        <w:r w:rsidRPr="00601931">
          <w:rPr>
            <w:rStyle w:val="Hyperlink"/>
            <w:noProof/>
          </w:rPr>
          <w:fldChar w:fldCharType="separate"/>
        </w:r>
        <w:r w:rsidRPr="00601931">
          <w:rPr>
            <w:rStyle w:val="Hyperlink"/>
            <w:noProof/>
          </w:rPr>
          <w:t>5.2.15</w:t>
        </w:r>
        <w:r>
          <w:rPr>
            <w:rFonts w:asciiTheme="minorHAnsi" w:eastAsiaTheme="minorEastAsia" w:hAnsiTheme="minorHAnsi" w:cstheme="minorBidi"/>
            <w:noProof/>
            <w:sz w:val="22"/>
            <w:szCs w:val="22"/>
          </w:rPr>
          <w:tab/>
        </w:r>
        <w:r w:rsidRPr="00601931">
          <w:rPr>
            <w:rStyle w:val="Hyperlink"/>
            <w:noProof/>
          </w:rPr>
          <w:t>Diagram per type kabel of leiding.</w:t>
        </w:r>
        <w:r>
          <w:rPr>
            <w:noProof/>
            <w:webHidden/>
          </w:rPr>
          <w:tab/>
        </w:r>
        <w:r>
          <w:rPr>
            <w:noProof/>
            <w:webHidden/>
          </w:rPr>
          <w:fldChar w:fldCharType="begin"/>
        </w:r>
        <w:r>
          <w:rPr>
            <w:noProof/>
            <w:webHidden/>
          </w:rPr>
          <w:instrText xml:space="preserve"> PAGEREF _Toc473473894 \h </w:instrText>
        </w:r>
      </w:ins>
      <w:r>
        <w:rPr>
          <w:noProof/>
          <w:webHidden/>
        </w:rPr>
      </w:r>
      <w:r>
        <w:rPr>
          <w:noProof/>
          <w:webHidden/>
        </w:rPr>
        <w:fldChar w:fldCharType="separate"/>
      </w:r>
      <w:ins w:id="177" w:author="Paul Janssen" w:date="2017-01-29T17:22:00Z">
        <w:r>
          <w:rPr>
            <w:noProof/>
            <w:webHidden/>
          </w:rPr>
          <w:t>46</w:t>
        </w:r>
        <w:r>
          <w:rPr>
            <w:noProof/>
            <w:webHidden/>
          </w:rPr>
          <w:fldChar w:fldCharType="end"/>
        </w:r>
        <w:r w:rsidRPr="00601931">
          <w:rPr>
            <w:rStyle w:val="Hyperlink"/>
            <w:noProof/>
          </w:rPr>
          <w:fldChar w:fldCharType="end"/>
        </w:r>
      </w:ins>
    </w:p>
    <w:p w:rsidR="0064486E" w:rsidRDefault="0064486E">
      <w:pPr>
        <w:pStyle w:val="Inhopg3"/>
        <w:rPr>
          <w:ins w:id="178" w:author="Paul Janssen" w:date="2017-01-29T17:22:00Z"/>
          <w:rFonts w:asciiTheme="minorHAnsi" w:eastAsiaTheme="minorEastAsia" w:hAnsiTheme="minorHAnsi" w:cstheme="minorBidi"/>
          <w:noProof/>
          <w:sz w:val="22"/>
          <w:szCs w:val="22"/>
        </w:rPr>
      </w:pPr>
      <w:ins w:id="179"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"_Toc473473895"</w:instrText>
        </w:r>
        <w:r w:rsidRPr="00601931">
          <w:rPr>
            <w:rStyle w:val="Hyperlink"/>
            <w:noProof/>
          </w:rPr>
          <w:instrText xml:space="preserve"> </w:instrText>
        </w:r>
        <w:r w:rsidRPr="00601931">
          <w:rPr>
            <w:rStyle w:val="Hyperlink"/>
            <w:noProof/>
          </w:rPr>
          <w:fldChar w:fldCharType="separate"/>
        </w:r>
        <w:r w:rsidRPr="00601931">
          <w:rPr>
            <w:rStyle w:val="Hyperlink"/>
            <w:noProof/>
          </w:rPr>
          <w:t>5.2.16</w:t>
        </w:r>
        <w:r>
          <w:rPr>
            <w:rFonts w:asciiTheme="minorHAnsi" w:eastAsiaTheme="minorEastAsia" w:hAnsiTheme="minorHAnsi" w:cstheme="minorBidi"/>
            <w:noProof/>
            <w:sz w:val="22"/>
            <w:szCs w:val="22"/>
          </w:rPr>
          <w:tab/>
        </w:r>
        <w:r w:rsidRPr="00601931">
          <w:rPr>
            <w:rStyle w:val="Hyperlink"/>
            <w:noProof/>
          </w:rPr>
          <w:t>Elektriciteitskabel.</w:t>
        </w:r>
        <w:r>
          <w:rPr>
            <w:noProof/>
            <w:webHidden/>
          </w:rPr>
          <w:tab/>
        </w:r>
        <w:r>
          <w:rPr>
            <w:noProof/>
            <w:webHidden/>
          </w:rPr>
          <w:fldChar w:fldCharType="begin"/>
        </w:r>
        <w:r>
          <w:rPr>
            <w:noProof/>
            <w:webHidden/>
          </w:rPr>
          <w:instrText xml:space="preserve"> PAGEREF _Toc473473895 \h </w:instrText>
        </w:r>
      </w:ins>
      <w:r>
        <w:rPr>
          <w:noProof/>
          <w:webHidden/>
        </w:rPr>
      </w:r>
      <w:r>
        <w:rPr>
          <w:noProof/>
          <w:webHidden/>
        </w:rPr>
        <w:fldChar w:fldCharType="separate"/>
      </w:r>
      <w:ins w:id="180" w:author="Paul Janssen" w:date="2017-01-29T17:22:00Z">
        <w:r>
          <w:rPr>
            <w:noProof/>
            <w:webHidden/>
          </w:rPr>
          <w:t>47</w:t>
        </w:r>
        <w:r>
          <w:rPr>
            <w:noProof/>
            <w:webHidden/>
          </w:rPr>
          <w:fldChar w:fldCharType="end"/>
        </w:r>
        <w:r w:rsidRPr="00601931">
          <w:rPr>
            <w:rStyle w:val="Hyperlink"/>
            <w:noProof/>
          </w:rPr>
          <w:fldChar w:fldCharType="end"/>
        </w:r>
      </w:ins>
    </w:p>
    <w:p w:rsidR="0064486E" w:rsidRDefault="0064486E">
      <w:pPr>
        <w:pStyle w:val="Inhopg3"/>
        <w:rPr>
          <w:ins w:id="181" w:author="Paul Janssen" w:date="2017-01-29T17:22:00Z"/>
          <w:rFonts w:asciiTheme="minorHAnsi" w:eastAsiaTheme="minorEastAsia" w:hAnsiTheme="minorHAnsi" w:cstheme="minorBidi"/>
          <w:noProof/>
          <w:sz w:val="22"/>
          <w:szCs w:val="22"/>
        </w:rPr>
      </w:pPr>
      <w:ins w:id="182"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"_Toc473473898"</w:instrText>
        </w:r>
        <w:r w:rsidRPr="00601931">
          <w:rPr>
            <w:rStyle w:val="Hyperlink"/>
            <w:noProof/>
          </w:rPr>
          <w:instrText xml:space="preserve"> </w:instrText>
        </w:r>
        <w:r w:rsidRPr="00601931">
          <w:rPr>
            <w:rStyle w:val="Hyperlink"/>
            <w:noProof/>
          </w:rPr>
          <w:fldChar w:fldCharType="separate"/>
        </w:r>
        <w:r w:rsidRPr="00601931">
          <w:rPr>
            <w:rStyle w:val="Hyperlink"/>
            <w:noProof/>
          </w:rPr>
          <w:t>5.2.17</w:t>
        </w:r>
        <w:r>
          <w:rPr>
            <w:rFonts w:asciiTheme="minorHAnsi" w:eastAsiaTheme="minorEastAsia" w:hAnsiTheme="minorHAnsi" w:cstheme="minorBidi"/>
            <w:noProof/>
            <w:sz w:val="22"/>
            <w:szCs w:val="22"/>
          </w:rPr>
          <w:tab/>
        </w:r>
        <w:r w:rsidRPr="00601931">
          <w:rPr>
            <w:rStyle w:val="Hyperlink"/>
            <w:noProof/>
          </w:rPr>
          <w:t>Telecommunicatiekabel.</w:t>
        </w:r>
        <w:r>
          <w:rPr>
            <w:noProof/>
            <w:webHidden/>
          </w:rPr>
          <w:tab/>
        </w:r>
        <w:r>
          <w:rPr>
            <w:noProof/>
            <w:webHidden/>
          </w:rPr>
          <w:fldChar w:fldCharType="begin"/>
        </w:r>
        <w:r>
          <w:rPr>
            <w:noProof/>
            <w:webHidden/>
          </w:rPr>
          <w:instrText xml:space="preserve"> PAGEREF _Toc473473898 \h </w:instrText>
        </w:r>
      </w:ins>
      <w:r>
        <w:rPr>
          <w:noProof/>
          <w:webHidden/>
        </w:rPr>
      </w:r>
      <w:r>
        <w:rPr>
          <w:noProof/>
          <w:webHidden/>
        </w:rPr>
        <w:fldChar w:fldCharType="separate"/>
      </w:r>
      <w:ins w:id="183" w:author="Paul Janssen" w:date="2017-01-29T17:22:00Z">
        <w:r>
          <w:rPr>
            <w:noProof/>
            <w:webHidden/>
          </w:rPr>
          <w:t>48</w:t>
        </w:r>
        <w:r>
          <w:rPr>
            <w:noProof/>
            <w:webHidden/>
          </w:rPr>
          <w:fldChar w:fldCharType="end"/>
        </w:r>
        <w:r w:rsidRPr="00601931">
          <w:rPr>
            <w:rStyle w:val="Hyperlink"/>
            <w:noProof/>
          </w:rPr>
          <w:fldChar w:fldCharType="end"/>
        </w:r>
      </w:ins>
    </w:p>
    <w:p w:rsidR="0064486E" w:rsidRDefault="0064486E">
      <w:pPr>
        <w:pStyle w:val="Inhopg3"/>
        <w:rPr>
          <w:ins w:id="184" w:author="Paul Janssen" w:date="2017-01-29T17:22:00Z"/>
          <w:rFonts w:asciiTheme="minorHAnsi" w:eastAsiaTheme="minorEastAsia" w:hAnsiTheme="minorHAnsi" w:cstheme="minorBidi"/>
          <w:noProof/>
          <w:sz w:val="22"/>
          <w:szCs w:val="22"/>
        </w:rPr>
      </w:pPr>
      <w:ins w:id="185"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"_Toc473473899"</w:instrText>
        </w:r>
        <w:r w:rsidRPr="00601931">
          <w:rPr>
            <w:rStyle w:val="Hyperlink"/>
            <w:noProof/>
          </w:rPr>
          <w:instrText xml:space="preserve"> </w:instrText>
        </w:r>
        <w:r w:rsidRPr="00601931">
          <w:rPr>
            <w:rStyle w:val="Hyperlink"/>
            <w:noProof/>
          </w:rPr>
          <w:fldChar w:fldCharType="separate"/>
        </w:r>
        <w:r w:rsidRPr="00601931">
          <w:rPr>
            <w:rStyle w:val="Hyperlink"/>
            <w:noProof/>
          </w:rPr>
          <w:t>5.2.18</w:t>
        </w:r>
        <w:r>
          <w:rPr>
            <w:rFonts w:asciiTheme="minorHAnsi" w:eastAsiaTheme="minorEastAsia" w:hAnsiTheme="minorHAnsi" w:cstheme="minorBidi"/>
            <w:noProof/>
            <w:sz w:val="22"/>
            <w:szCs w:val="22"/>
          </w:rPr>
          <w:tab/>
        </w:r>
        <w:r w:rsidRPr="00601931">
          <w:rPr>
            <w:rStyle w:val="Hyperlink"/>
            <w:noProof/>
          </w:rPr>
          <w:t>Olie-gas-chemicalienpijpleiding.</w:t>
        </w:r>
        <w:r>
          <w:rPr>
            <w:noProof/>
            <w:webHidden/>
          </w:rPr>
          <w:tab/>
        </w:r>
        <w:r>
          <w:rPr>
            <w:noProof/>
            <w:webHidden/>
          </w:rPr>
          <w:fldChar w:fldCharType="begin"/>
        </w:r>
        <w:r>
          <w:rPr>
            <w:noProof/>
            <w:webHidden/>
          </w:rPr>
          <w:instrText xml:space="preserve"> PAGEREF _Toc473473899 \h </w:instrText>
        </w:r>
      </w:ins>
      <w:r>
        <w:rPr>
          <w:noProof/>
          <w:webHidden/>
        </w:rPr>
      </w:r>
      <w:r>
        <w:rPr>
          <w:noProof/>
          <w:webHidden/>
        </w:rPr>
        <w:fldChar w:fldCharType="separate"/>
      </w:r>
      <w:ins w:id="186" w:author="Paul Janssen" w:date="2017-01-29T17:22:00Z">
        <w:r>
          <w:rPr>
            <w:noProof/>
            <w:webHidden/>
          </w:rPr>
          <w:t>49</w:t>
        </w:r>
        <w:r>
          <w:rPr>
            <w:noProof/>
            <w:webHidden/>
          </w:rPr>
          <w:fldChar w:fldCharType="end"/>
        </w:r>
        <w:r w:rsidRPr="00601931">
          <w:rPr>
            <w:rStyle w:val="Hyperlink"/>
            <w:noProof/>
          </w:rPr>
          <w:fldChar w:fldCharType="end"/>
        </w:r>
      </w:ins>
    </w:p>
    <w:p w:rsidR="0064486E" w:rsidRDefault="0064486E">
      <w:pPr>
        <w:pStyle w:val="Inhopg3"/>
        <w:rPr>
          <w:ins w:id="187" w:author="Paul Janssen" w:date="2017-01-29T17:22:00Z"/>
          <w:rFonts w:asciiTheme="minorHAnsi" w:eastAsiaTheme="minorEastAsia" w:hAnsiTheme="minorHAnsi" w:cstheme="minorBidi"/>
          <w:noProof/>
          <w:sz w:val="22"/>
          <w:szCs w:val="22"/>
        </w:rPr>
      </w:pPr>
      <w:ins w:id="188"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"_Toc473473900"</w:instrText>
        </w:r>
        <w:r w:rsidRPr="00601931">
          <w:rPr>
            <w:rStyle w:val="Hyperlink"/>
            <w:noProof/>
          </w:rPr>
          <w:instrText xml:space="preserve"> </w:instrText>
        </w:r>
        <w:r w:rsidRPr="00601931">
          <w:rPr>
            <w:rStyle w:val="Hyperlink"/>
            <w:noProof/>
          </w:rPr>
          <w:fldChar w:fldCharType="separate"/>
        </w:r>
        <w:r w:rsidRPr="00601931">
          <w:rPr>
            <w:rStyle w:val="Hyperlink"/>
            <w:noProof/>
          </w:rPr>
          <w:t>5.2.19</w:t>
        </w:r>
        <w:r>
          <w:rPr>
            <w:rFonts w:asciiTheme="minorHAnsi" w:eastAsiaTheme="minorEastAsia" w:hAnsiTheme="minorHAnsi" w:cstheme="minorBidi"/>
            <w:noProof/>
            <w:sz w:val="22"/>
            <w:szCs w:val="22"/>
          </w:rPr>
          <w:tab/>
        </w:r>
        <w:r w:rsidRPr="00601931">
          <w:rPr>
            <w:rStyle w:val="Hyperlink"/>
            <w:noProof/>
          </w:rPr>
          <w:t>Rioolleiding.</w:t>
        </w:r>
        <w:r>
          <w:rPr>
            <w:noProof/>
            <w:webHidden/>
          </w:rPr>
          <w:tab/>
        </w:r>
        <w:r>
          <w:rPr>
            <w:noProof/>
            <w:webHidden/>
          </w:rPr>
          <w:fldChar w:fldCharType="begin"/>
        </w:r>
        <w:r>
          <w:rPr>
            <w:noProof/>
            <w:webHidden/>
          </w:rPr>
          <w:instrText xml:space="preserve"> PAGEREF _Toc473473900 \h </w:instrText>
        </w:r>
      </w:ins>
      <w:r>
        <w:rPr>
          <w:noProof/>
          <w:webHidden/>
        </w:rPr>
      </w:r>
      <w:r>
        <w:rPr>
          <w:noProof/>
          <w:webHidden/>
        </w:rPr>
        <w:fldChar w:fldCharType="separate"/>
      </w:r>
      <w:ins w:id="189" w:author="Paul Janssen" w:date="2017-01-29T17:22:00Z">
        <w:r>
          <w:rPr>
            <w:noProof/>
            <w:webHidden/>
          </w:rPr>
          <w:t>50</w:t>
        </w:r>
        <w:r>
          <w:rPr>
            <w:noProof/>
            <w:webHidden/>
          </w:rPr>
          <w:fldChar w:fldCharType="end"/>
        </w:r>
        <w:r w:rsidRPr="00601931">
          <w:rPr>
            <w:rStyle w:val="Hyperlink"/>
            <w:noProof/>
          </w:rPr>
          <w:fldChar w:fldCharType="end"/>
        </w:r>
      </w:ins>
    </w:p>
    <w:p w:rsidR="0064486E" w:rsidRDefault="0064486E">
      <w:pPr>
        <w:pStyle w:val="Inhopg3"/>
        <w:rPr>
          <w:ins w:id="190" w:author="Paul Janssen" w:date="2017-01-29T17:22:00Z"/>
          <w:rFonts w:asciiTheme="minorHAnsi" w:eastAsiaTheme="minorEastAsia" w:hAnsiTheme="minorHAnsi" w:cstheme="minorBidi"/>
          <w:noProof/>
          <w:sz w:val="22"/>
          <w:szCs w:val="22"/>
        </w:rPr>
      </w:pPr>
      <w:ins w:id="191"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"_Toc473473901"</w:instrText>
        </w:r>
        <w:r w:rsidRPr="00601931">
          <w:rPr>
            <w:rStyle w:val="Hyperlink"/>
            <w:noProof/>
          </w:rPr>
          <w:instrText xml:space="preserve"> </w:instrText>
        </w:r>
        <w:r w:rsidRPr="00601931">
          <w:rPr>
            <w:rStyle w:val="Hyperlink"/>
            <w:noProof/>
          </w:rPr>
          <w:fldChar w:fldCharType="separate"/>
        </w:r>
        <w:r w:rsidRPr="00601931">
          <w:rPr>
            <w:rStyle w:val="Hyperlink"/>
            <w:noProof/>
          </w:rPr>
          <w:t>5.2.20</w:t>
        </w:r>
        <w:r>
          <w:rPr>
            <w:rFonts w:asciiTheme="minorHAnsi" w:eastAsiaTheme="minorEastAsia" w:hAnsiTheme="minorHAnsi" w:cstheme="minorBidi"/>
            <w:noProof/>
            <w:sz w:val="22"/>
            <w:szCs w:val="22"/>
          </w:rPr>
          <w:tab/>
        </w:r>
        <w:r w:rsidRPr="00601931">
          <w:rPr>
            <w:rStyle w:val="Hyperlink"/>
            <w:noProof/>
          </w:rPr>
          <w:t>Waterleiding.</w:t>
        </w:r>
        <w:r>
          <w:rPr>
            <w:noProof/>
            <w:webHidden/>
          </w:rPr>
          <w:tab/>
        </w:r>
        <w:r>
          <w:rPr>
            <w:noProof/>
            <w:webHidden/>
          </w:rPr>
          <w:fldChar w:fldCharType="begin"/>
        </w:r>
        <w:r>
          <w:rPr>
            <w:noProof/>
            <w:webHidden/>
          </w:rPr>
          <w:instrText xml:space="preserve"> PAGEREF _Toc473473901 \h </w:instrText>
        </w:r>
      </w:ins>
      <w:r>
        <w:rPr>
          <w:noProof/>
          <w:webHidden/>
        </w:rPr>
      </w:r>
      <w:r>
        <w:rPr>
          <w:noProof/>
          <w:webHidden/>
        </w:rPr>
        <w:fldChar w:fldCharType="separate"/>
      </w:r>
      <w:ins w:id="192" w:author="Paul Janssen" w:date="2017-01-29T17:22:00Z">
        <w:r>
          <w:rPr>
            <w:noProof/>
            <w:webHidden/>
          </w:rPr>
          <w:t>51</w:t>
        </w:r>
        <w:r>
          <w:rPr>
            <w:noProof/>
            <w:webHidden/>
          </w:rPr>
          <w:fldChar w:fldCharType="end"/>
        </w:r>
        <w:r w:rsidRPr="00601931">
          <w:rPr>
            <w:rStyle w:val="Hyperlink"/>
            <w:noProof/>
          </w:rPr>
          <w:fldChar w:fldCharType="end"/>
        </w:r>
      </w:ins>
    </w:p>
    <w:p w:rsidR="0064486E" w:rsidRDefault="0064486E">
      <w:pPr>
        <w:pStyle w:val="Inhopg3"/>
        <w:rPr>
          <w:ins w:id="193" w:author="Paul Janssen" w:date="2017-01-29T17:22:00Z"/>
          <w:rFonts w:asciiTheme="minorHAnsi" w:eastAsiaTheme="minorEastAsia" w:hAnsiTheme="minorHAnsi" w:cstheme="minorBidi"/>
          <w:noProof/>
          <w:sz w:val="22"/>
          <w:szCs w:val="22"/>
        </w:rPr>
      </w:pPr>
      <w:ins w:id="194"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"_Toc473473902"</w:instrText>
        </w:r>
        <w:r w:rsidRPr="00601931">
          <w:rPr>
            <w:rStyle w:val="Hyperlink"/>
            <w:noProof/>
          </w:rPr>
          <w:instrText xml:space="preserve"> </w:instrText>
        </w:r>
        <w:r w:rsidRPr="00601931">
          <w:rPr>
            <w:rStyle w:val="Hyperlink"/>
            <w:noProof/>
          </w:rPr>
          <w:fldChar w:fldCharType="separate"/>
        </w:r>
        <w:r w:rsidRPr="00601931">
          <w:rPr>
            <w:rStyle w:val="Hyperlink"/>
            <w:noProof/>
          </w:rPr>
          <w:t>5.2.21</w:t>
        </w:r>
        <w:r>
          <w:rPr>
            <w:rFonts w:asciiTheme="minorHAnsi" w:eastAsiaTheme="minorEastAsia" w:hAnsiTheme="minorHAnsi" w:cstheme="minorBidi"/>
            <w:noProof/>
            <w:sz w:val="22"/>
            <w:szCs w:val="22"/>
          </w:rPr>
          <w:tab/>
        </w:r>
        <w:r w:rsidRPr="00601931">
          <w:rPr>
            <w:rStyle w:val="Hyperlink"/>
            <w:noProof/>
          </w:rPr>
          <w:t>Thermische pijpleiding.</w:t>
        </w:r>
        <w:r>
          <w:rPr>
            <w:noProof/>
            <w:webHidden/>
          </w:rPr>
          <w:tab/>
        </w:r>
        <w:r>
          <w:rPr>
            <w:noProof/>
            <w:webHidden/>
          </w:rPr>
          <w:fldChar w:fldCharType="begin"/>
        </w:r>
        <w:r>
          <w:rPr>
            <w:noProof/>
            <w:webHidden/>
          </w:rPr>
          <w:instrText xml:space="preserve"> PAGEREF _Toc473473902 \h </w:instrText>
        </w:r>
      </w:ins>
      <w:r>
        <w:rPr>
          <w:noProof/>
          <w:webHidden/>
        </w:rPr>
      </w:r>
      <w:r>
        <w:rPr>
          <w:noProof/>
          <w:webHidden/>
        </w:rPr>
        <w:fldChar w:fldCharType="separate"/>
      </w:r>
      <w:ins w:id="195" w:author="Paul Janssen" w:date="2017-01-29T17:22:00Z">
        <w:r>
          <w:rPr>
            <w:noProof/>
            <w:webHidden/>
          </w:rPr>
          <w:t>52</w:t>
        </w:r>
        <w:r>
          <w:rPr>
            <w:noProof/>
            <w:webHidden/>
          </w:rPr>
          <w:fldChar w:fldCharType="end"/>
        </w:r>
        <w:r w:rsidRPr="00601931">
          <w:rPr>
            <w:rStyle w:val="Hyperlink"/>
            <w:noProof/>
          </w:rPr>
          <w:fldChar w:fldCharType="end"/>
        </w:r>
      </w:ins>
    </w:p>
    <w:p w:rsidR="0064486E" w:rsidRDefault="0064486E">
      <w:pPr>
        <w:pStyle w:val="Inhopg3"/>
        <w:rPr>
          <w:ins w:id="196" w:author="Paul Janssen" w:date="2017-01-29T17:22:00Z"/>
          <w:rFonts w:asciiTheme="minorHAnsi" w:eastAsiaTheme="minorEastAsia" w:hAnsiTheme="minorHAnsi" w:cstheme="minorBidi"/>
          <w:noProof/>
          <w:sz w:val="22"/>
          <w:szCs w:val="22"/>
        </w:rPr>
      </w:pPr>
      <w:ins w:id="197"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"_Toc473473903"</w:instrText>
        </w:r>
        <w:r w:rsidRPr="00601931">
          <w:rPr>
            <w:rStyle w:val="Hyperlink"/>
            <w:noProof/>
          </w:rPr>
          <w:instrText xml:space="preserve"> </w:instrText>
        </w:r>
        <w:r w:rsidRPr="00601931">
          <w:rPr>
            <w:rStyle w:val="Hyperlink"/>
            <w:noProof/>
          </w:rPr>
          <w:fldChar w:fldCharType="separate"/>
        </w:r>
        <w:r w:rsidRPr="00601931">
          <w:rPr>
            <w:rStyle w:val="Hyperlink"/>
            <w:noProof/>
          </w:rPr>
          <w:t>5.2.22</w:t>
        </w:r>
        <w:r>
          <w:rPr>
            <w:rFonts w:asciiTheme="minorHAnsi" w:eastAsiaTheme="minorEastAsia" w:hAnsiTheme="minorHAnsi" w:cstheme="minorBidi"/>
            <w:noProof/>
            <w:sz w:val="22"/>
            <w:szCs w:val="22"/>
          </w:rPr>
          <w:tab/>
        </w:r>
        <w:r w:rsidRPr="00601931">
          <w:rPr>
            <w:rStyle w:val="Hyperlink"/>
            <w:noProof/>
            <w:highlight w:val="yellow"/>
          </w:rPr>
          <w:t>Overig en Weesleiding.</w:t>
        </w:r>
        <w:r>
          <w:rPr>
            <w:noProof/>
            <w:webHidden/>
          </w:rPr>
          <w:tab/>
        </w:r>
        <w:r>
          <w:rPr>
            <w:noProof/>
            <w:webHidden/>
          </w:rPr>
          <w:fldChar w:fldCharType="begin"/>
        </w:r>
        <w:r>
          <w:rPr>
            <w:noProof/>
            <w:webHidden/>
          </w:rPr>
          <w:instrText xml:space="preserve"> PAGEREF _Toc473473903 \h </w:instrText>
        </w:r>
      </w:ins>
      <w:r>
        <w:rPr>
          <w:noProof/>
          <w:webHidden/>
        </w:rPr>
      </w:r>
      <w:r>
        <w:rPr>
          <w:noProof/>
          <w:webHidden/>
        </w:rPr>
        <w:fldChar w:fldCharType="separate"/>
      </w:r>
      <w:ins w:id="198" w:author="Paul Janssen" w:date="2017-01-29T17:22:00Z">
        <w:r>
          <w:rPr>
            <w:noProof/>
            <w:webHidden/>
          </w:rPr>
          <w:t>53</w:t>
        </w:r>
        <w:r>
          <w:rPr>
            <w:noProof/>
            <w:webHidden/>
          </w:rPr>
          <w:fldChar w:fldCharType="end"/>
        </w:r>
        <w:r w:rsidRPr="00601931">
          <w:rPr>
            <w:rStyle w:val="Hyperlink"/>
            <w:noProof/>
          </w:rPr>
          <w:fldChar w:fldCharType="end"/>
        </w:r>
      </w:ins>
    </w:p>
    <w:p w:rsidR="0064486E" w:rsidRDefault="0064486E">
      <w:pPr>
        <w:pStyle w:val="Inhopg3"/>
        <w:rPr>
          <w:ins w:id="199" w:author="Paul Janssen" w:date="2017-01-29T17:22:00Z"/>
          <w:rFonts w:asciiTheme="minorHAnsi" w:eastAsiaTheme="minorEastAsia" w:hAnsiTheme="minorHAnsi" w:cstheme="minorBidi"/>
          <w:noProof/>
          <w:sz w:val="22"/>
          <w:szCs w:val="22"/>
        </w:rPr>
      </w:pPr>
      <w:ins w:id="200"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"_Toc473473904"</w:instrText>
        </w:r>
        <w:r w:rsidRPr="00601931">
          <w:rPr>
            <w:rStyle w:val="Hyperlink"/>
            <w:noProof/>
          </w:rPr>
          <w:instrText xml:space="preserve"> </w:instrText>
        </w:r>
        <w:r w:rsidRPr="00601931">
          <w:rPr>
            <w:rStyle w:val="Hyperlink"/>
            <w:noProof/>
          </w:rPr>
          <w:fldChar w:fldCharType="separate"/>
        </w:r>
        <w:r w:rsidRPr="00601931">
          <w:rPr>
            <w:rStyle w:val="Hyperlink"/>
            <w:noProof/>
          </w:rPr>
          <w:t>5.2.23</w:t>
        </w:r>
        <w:r>
          <w:rPr>
            <w:rFonts w:asciiTheme="minorHAnsi" w:eastAsiaTheme="minorEastAsia" w:hAnsiTheme="minorHAnsi" w:cstheme="minorBidi"/>
            <w:noProof/>
            <w:sz w:val="22"/>
            <w:szCs w:val="22"/>
          </w:rPr>
          <w:tab/>
        </w:r>
        <w:r w:rsidRPr="00601931">
          <w:rPr>
            <w:rStyle w:val="Hyperlink"/>
            <w:noProof/>
          </w:rPr>
          <w:t>Leidingelementen per type net (thema).</w:t>
        </w:r>
        <w:r>
          <w:rPr>
            <w:noProof/>
            <w:webHidden/>
          </w:rPr>
          <w:tab/>
        </w:r>
        <w:r>
          <w:rPr>
            <w:noProof/>
            <w:webHidden/>
          </w:rPr>
          <w:fldChar w:fldCharType="begin"/>
        </w:r>
        <w:r>
          <w:rPr>
            <w:noProof/>
            <w:webHidden/>
          </w:rPr>
          <w:instrText xml:space="preserve"> PAGEREF _Toc473473904 \h </w:instrText>
        </w:r>
      </w:ins>
      <w:r>
        <w:rPr>
          <w:noProof/>
          <w:webHidden/>
        </w:rPr>
      </w:r>
      <w:r>
        <w:rPr>
          <w:noProof/>
          <w:webHidden/>
        </w:rPr>
        <w:fldChar w:fldCharType="separate"/>
      </w:r>
      <w:ins w:id="201" w:author="Paul Janssen" w:date="2017-01-29T17:22:00Z">
        <w:r>
          <w:rPr>
            <w:noProof/>
            <w:webHidden/>
          </w:rPr>
          <w:t>54</w:t>
        </w:r>
        <w:r>
          <w:rPr>
            <w:noProof/>
            <w:webHidden/>
          </w:rPr>
          <w:fldChar w:fldCharType="end"/>
        </w:r>
        <w:r w:rsidRPr="00601931">
          <w:rPr>
            <w:rStyle w:val="Hyperlink"/>
            <w:noProof/>
          </w:rPr>
          <w:fldChar w:fldCharType="end"/>
        </w:r>
      </w:ins>
    </w:p>
    <w:p w:rsidR="0064486E" w:rsidRDefault="0064486E">
      <w:pPr>
        <w:pStyle w:val="Inhopg3"/>
        <w:rPr>
          <w:ins w:id="202" w:author="Paul Janssen" w:date="2017-01-29T17:22:00Z"/>
          <w:rFonts w:asciiTheme="minorHAnsi" w:eastAsiaTheme="minorEastAsia" w:hAnsiTheme="minorHAnsi" w:cstheme="minorBidi"/>
          <w:noProof/>
          <w:sz w:val="22"/>
          <w:szCs w:val="22"/>
        </w:rPr>
      </w:pPr>
      <w:ins w:id="203"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"_Toc473473905"</w:instrText>
        </w:r>
        <w:r w:rsidRPr="00601931">
          <w:rPr>
            <w:rStyle w:val="Hyperlink"/>
            <w:noProof/>
          </w:rPr>
          <w:instrText xml:space="preserve"> </w:instrText>
        </w:r>
        <w:r w:rsidRPr="00601931">
          <w:rPr>
            <w:rStyle w:val="Hyperlink"/>
            <w:noProof/>
          </w:rPr>
          <w:fldChar w:fldCharType="separate"/>
        </w:r>
        <w:r w:rsidRPr="00601931">
          <w:rPr>
            <w:rStyle w:val="Hyperlink"/>
            <w:noProof/>
          </w:rPr>
          <w:t>5.2.24</w:t>
        </w:r>
        <w:r>
          <w:rPr>
            <w:rFonts w:asciiTheme="minorHAnsi" w:eastAsiaTheme="minorEastAsia" w:hAnsiTheme="minorHAnsi" w:cstheme="minorBidi"/>
            <w:noProof/>
            <w:sz w:val="22"/>
            <w:szCs w:val="22"/>
          </w:rPr>
          <w:tab/>
        </w:r>
        <w:r w:rsidRPr="00601931">
          <w:rPr>
            <w:rStyle w:val="Hyperlink"/>
            <w:noProof/>
            <w:highlight w:val="yellow"/>
          </w:rPr>
          <w:t>WION – Uitleveren van gebiedsinformatie</w:t>
        </w:r>
        <w:r w:rsidRPr="00601931">
          <w:rPr>
            <w:rStyle w:val="Hyperlink"/>
            <w:noProof/>
          </w:rPr>
          <w:t>.</w:t>
        </w:r>
        <w:r>
          <w:rPr>
            <w:noProof/>
            <w:webHidden/>
          </w:rPr>
          <w:tab/>
        </w:r>
        <w:r>
          <w:rPr>
            <w:noProof/>
            <w:webHidden/>
          </w:rPr>
          <w:fldChar w:fldCharType="begin"/>
        </w:r>
        <w:r>
          <w:rPr>
            <w:noProof/>
            <w:webHidden/>
          </w:rPr>
          <w:instrText xml:space="preserve"> PAGEREF _Toc473473905 \h </w:instrText>
        </w:r>
      </w:ins>
      <w:r>
        <w:rPr>
          <w:noProof/>
          <w:webHidden/>
        </w:rPr>
      </w:r>
      <w:r>
        <w:rPr>
          <w:noProof/>
          <w:webHidden/>
        </w:rPr>
        <w:fldChar w:fldCharType="separate"/>
      </w:r>
      <w:ins w:id="204" w:author="Paul Janssen" w:date="2017-01-29T17:22:00Z">
        <w:r>
          <w:rPr>
            <w:noProof/>
            <w:webHidden/>
          </w:rPr>
          <w:t>55</w:t>
        </w:r>
        <w:r>
          <w:rPr>
            <w:noProof/>
            <w:webHidden/>
          </w:rPr>
          <w:fldChar w:fldCharType="end"/>
        </w:r>
        <w:r w:rsidRPr="00601931">
          <w:rPr>
            <w:rStyle w:val="Hyperlink"/>
            <w:noProof/>
          </w:rPr>
          <w:fldChar w:fldCharType="end"/>
        </w:r>
      </w:ins>
    </w:p>
    <w:p w:rsidR="0064486E" w:rsidRDefault="0064486E">
      <w:pPr>
        <w:pStyle w:val="Inhopg3"/>
        <w:rPr>
          <w:ins w:id="205" w:author="Paul Janssen" w:date="2017-01-29T17:22:00Z"/>
          <w:rFonts w:asciiTheme="minorHAnsi" w:eastAsiaTheme="minorEastAsia" w:hAnsiTheme="minorHAnsi" w:cstheme="minorBidi"/>
          <w:noProof/>
          <w:sz w:val="22"/>
          <w:szCs w:val="22"/>
        </w:rPr>
      </w:pPr>
      <w:ins w:id="206"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"_Toc473473907"</w:instrText>
        </w:r>
        <w:r w:rsidRPr="00601931">
          <w:rPr>
            <w:rStyle w:val="Hyperlink"/>
            <w:noProof/>
          </w:rPr>
          <w:instrText xml:space="preserve"> </w:instrText>
        </w:r>
        <w:r w:rsidRPr="00601931">
          <w:rPr>
            <w:rStyle w:val="Hyperlink"/>
            <w:noProof/>
          </w:rPr>
          <w:fldChar w:fldCharType="separate"/>
        </w:r>
        <w:r w:rsidRPr="00601931">
          <w:rPr>
            <w:rStyle w:val="Hyperlink"/>
            <w:noProof/>
          </w:rPr>
          <w:t>5.2.25</w:t>
        </w:r>
        <w:r>
          <w:rPr>
            <w:rFonts w:asciiTheme="minorHAnsi" w:eastAsiaTheme="minorEastAsia" w:hAnsiTheme="minorHAnsi" w:cstheme="minorBidi"/>
            <w:noProof/>
            <w:sz w:val="22"/>
            <w:szCs w:val="22"/>
          </w:rPr>
          <w:tab/>
        </w:r>
        <w:r w:rsidRPr="00601931">
          <w:rPr>
            <w:rStyle w:val="Hyperlink"/>
            <w:noProof/>
          </w:rPr>
          <w:t>Identifier management.</w:t>
        </w:r>
        <w:r>
          <w:rPr>
            <w:noProof/>
            <w:webHidden/>
          </w:rPr>
          <w:tab/>
        </w:r>
        <w:r>
          <w:rPr>
            <w:noProof/>
            <w:webHidden/>
          </w:rPr>
          <w:fldChar w:fldCharType="begin"/>
        </w:r>
        <w:r>
          <w:rPr>
            <w:noProof/>
            <w:webHidden/>
          </w:rPr>
          <w:instrText xml:space="preserve"> PAGEREF _Toc473473907 \h </w:instrText>
        </w:r>
      </w:ins>
      <w:r>
        <w:rPr>
          <w:noProof/>
          <w:webHidden/>
        </w:rPr>
      </w:r>
      <w:r>
        <w:rPr>
          <w:noProof/>
          <w:webHidden/>
        </w:rPr>
        <w:fldChar w:fldCharType="separate"/>
      </w:r>
      <w:ins w:id="207" w:author="Paul Janssen" w:date="2017-01-29T17:22:00Z">
        <w:r>
          <w:rPr>
            <w:noProof/>
            <w:webHidden/>
          </w:rPr>
          <w:t>58</w:t>
        </w:r>
        <w:r>
          <w:rPr>
            <w:noProof/>
            <w:webHidden/>
          </w:rPr>
          <w:fldChar w:fldCharType="end"/>
        </w:r>
        <w:r w:rsidRPr="00601931">
          <w:rPr>
            <w:rStyle w:val="Hyperlink"/>
            <w:noProof/>
          </w:rPr>
          <w:fldChar w:fldCharType="end"/>
        </w:r>
      </w:ins>
    </w:p>
    <w:p w:rsidR="0064486E" w:rsidRDefault="0064486E">
      <w:pPr>
        <w:pStyle w:val="Inhopg3"/>
        <w:rPr>
          <w:ins w:id="208" w:author="Paul Janssen" w:date="2017-01-29T17:22:00Z"/>
          <w:rFonts w:asciiTheme="minorHAnsi" w:eastAsiaTheme="minorEastAsia" w:hAnsiTheme="minorHAnsi" w:cstheme="minorBidi"/>
          <w:noProof/>
          <w:sz w:val="22"/>
          <w:szCs w:val="22"/>
        </w:rPr>
      </w:pPr>
      <w:ins w:id="209"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"_Toc473473908"</w:instrText>
        </w:r>
        <w:r w:rsidRPr="00601931">
          <w:rPr>
            <w:rStyle w:val="Hyperlink"/>
            <w:noProof/>
          </w:rPr>
          <w:instrText xml:space="preserve"> </w:instrText>
        </w:r>
        <w:r w:rsidRPr="00601931">
          <w:rPr>
            <w:rStyle w:val="Hyperlink"/>
            <w:noProof/>
          </w:rPr>
          <w:fldChar w:fldCharType="separate"/>
        </w:r>
        <w:r w:rsidRPr="00601931">
          <w:rPr>
            <w:rStyle w:val="Hyperlink"/>
            <w:noProof/>
          </w:rPr>
          <w:t>5.2.26</w:t>
        </w:r>
        <w:r>
          <w:rPr>
            <w:rFonts w:asciiTheme="minorHAnsi" w:eastAsiaTheme="minorEastAsia" w:hAnsiTheme="minorHAnsi" w:cstheme="minorBidi"/>
            <w:noProof/>
            <w:sz w:val="22"/>
            <w:szCs w:val="22"/>
          </w:rPr>
          <w:tab/>
        </w:r>
        <w:r w:rsidRPr="00601931">
          <w:rPr>
            <w:rStyle w:val="Hyperlink"/>
            <w:noProof/>
          </w:rPr>
          <w:t>Tijd representatie en temporeel model.</w:t>
        </w:r>
        <w:r>
          <w:rPr>
            <w:noProof/>
            <w:webHidden/>
          </w:rPr>
          <w:tab/>
        </w:r>
        <w:r>
          <w:rPr>
            <w:noProof/>
            <w:webHidden/>
          </w:rPr>
          <w:fldChar w:fldCharType="begin"/>
        </w:r>
        <w:r>
          <w:rPr>
            <w:noProof/>
            <w:webHidden/>
          </w:rPr>
          <w:instrText xml:space="preserve"> PAGEREF _Toc473473908 \h </w:instrText>
        </w:r>
      </w:ins>
      <w:r>
        <w:rPr>
          <w:noProof/>
          <w:webHidden/>
        </w:rPr>
      </w:r>
      <w:r>
        <w:rPr>
          <w:noProof/>
          <w:webHidden/>
        </w:rPr>
        <w:fldChar w:fldCharType="separate"/>
      </w:r>
      <w:ins w:id="210" w:author="Paul Janssen" w:date="2017-01-29T17:22:00Z">
        <w:r>
          <w:rPr>
            <w:noProof/>
            <w:webHidden/>
          </w:rPr>
          <w:t>59</w:t>
        </w:r>
        <w:r>
          <w:rPr>
            <w:noProof/>
            <w:webHidden/>
          </w:rPr>
          <w:fldChar w:fldCharType="end"/>
        </w:r>
        <w:r w:rsidRPr="00601931">
          <w:rPr>
            <w:rStyle w:val="Hyperlink"/>
            <w:noProof/>
          </w:rPr>
          <w:fldChar w:fldCharType="end"/>
        </w:r>
      </w:ins>
    </w:p>
    <w:p w:rsidR="0064486E" w:rsidRDefault="0064486E">
      <w:pPr>
        <w:pStyle w:val="Inhopg2"/>
        <w:rPr>
          <w:ins w:id="211" w:author="Paul Janssen" w:date="2017-01-29T17:22:00Z"/>
          <w:rFonts w:asciiTheme="minorHAnsi" w:eastAsiaTheme="minorEastAsia" w:hAnsiTheme="minorHAnsi" w:cstheme="minorBidi"/>
          <w:sz w:val="22"/>
          <w:szCs w:val="22"/>
        </w:rPr>
      </w:pPr>
      <w:ins w:id="212" w:author="Paul Janssen" w:date="2017-01-29T17:22:00Z">
        <w:r w:rsidRPr="00601931">
          <w:rPr>
            <w:rStyle w:val="Hyperlink"/>
          </w:rPr>
          <w:fldChar w:fldCharType="begin"/>
        </w:r>
        <w:r w:rsidRPr="00601931">
          <w:rPr>
            <w:rStyle w:val="Hyperlink"/>
          </w:rPr>
          <w:instrText xml:space="preserve"> </w:instrText>
        </w:r>
        <w:r>
          <w:instrText>HYPERLINK \l "_Toc473473909"</w:instrText>
        </w:r>
        <w:r w:rsidRPr="00601931">
          <w:rPr>
            <w:rStyle w:val="Hyperlink"/>
          </w:rPr>
          <w:instrText xml:space="preserve"> </w:instrText>
        </w:r>
        <w:r w:rsidRPr="00601931">
          <w:rPr>
            <w:rStyle w:val="Hyperlink"/>
          </w:rPr>
          <w:fldChar w:fldCharType="separate"/>
        </w:r>
        <w:r w:rsidRPr="00601931">
          <w:rPr>
            <w:rStyle w:val="Hyperlink"/>
          </w:rPr>
          <w:t>5.3</w:t>
        </w:r>
        <w:r>
          <w:rPr>
            <w:rFonts w:asciiTheme="minorHAnsi" w:eastAsiaTheme="minorEastAsia" w:hAnsiTheme="minorHAnsi" w:cstheme="minorBidi"/>
            <w:sz w:val="22"/>
            <w:szCs w:val="22"/>
          </w:rPr>
          <w:tab/>
        </w:r>
        <w:r w:rsidRPr="00601931">
          <w:rPr>
            <w:rStyle w:val="Hyperlink"/>
          </w:rPr>
          <w:t>Andere toepassingen van IMKL2015.</w:t>
        </w:r>
        <w:r>
          <w:rPr>
            <w:webHidden/>
          </w:rPr>
          <w:tab/>
        </w:r>
        <w:r>
          <w:rPr>
            <w:webHidden/>
          </w:rPr>
          <w:fldChar w:fldCharType="begin"/>
        </w:r>
        <w:r>
          <w:rPr>
            <w:webHidden/>
          </w:rPr>
          <w:instrText xml:space="preserve"> PAGEREF _Toc473473909 \h </w:instrText>
        </w:r>
      </w:ins>
      <w:r>
        <w:rPr>
          <w:webHidden/>
        </w:rPr>
      </w:r>
      <w:r>
        <w:rPr>
          <w:webHidden/>
        </w:rPr>
        <w:fldChar w:fldCharType="separate"/>
      </w:r>
      <w:ins w:id="213" w:author="Paul Janssen" w:date="2017-01-29T17:22:00Z">
        <w:r>
          <w:rPr>
            <w:webHidden/>
          </w:rPr>
          <w:t>61</w:t>
        </w:r>
        <w:r>
          <w:rPr>
            <w:webHidden/>
          </w:rPr>
          <w:fldChar w:fldCharType="end"/>
        </w:r>
        <w:r w:rsidRPr="00601931">
          <w:rPr>
            <w:rStyle w:val="Hyperlink"/>
          </w:rPr>
          <w:fldChar w:fldCharType="end"/>
        </w:r>
      </w:ins>
    </w:p>
    <w:p w:rsidR="0064486E" w:rsidRDefault="0064486E">
      <w:pPr>
        <w:pStyle w:val="Inhopg3"/>
        <w:rPr>
          <w:ins w:id="214" w:author="Paul Janssen" w:date="2017-01-29T17:22:00Z"/>
          <w:rFonts w:asciiTheme="minorHAnsi" w:eastAsiaTheme="minorEastAsia" w:hAnsiTheme="minorHAnsi" w:cstheme="minorBidi"/>
          <w:noProof/>
          <w:sz w:val="22"/>
          <w:szCs w:val="22"/>
        </w:rPr>
      </w:pPr>
      <w:ins w:id="215"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"_Toc473473910"</w:instrText>
        </w:r>
        <w:r w:rsidRPr="00601931">
          <w:rPr>
            <w:rStyle w:val="Hyperlink"/>
            <w:noProof/>
          </w:rPr>
          <w:instrText xml:space="preserve"> </w:instrText>
        </w:r>
        <w:r w:rsidRPr="00601931">
          <w:rPr>
            <w:rStyle w:val="Hyperlink"/>
            <w:noProof/>
          </w:rPr>
          <w:fldChar w:fldCharType="separate"/>
        </w:r>
        <w:r w:rsidRPr="00601931">
          <w:rPr>
            <w:rStyle w:val="Hyperlink"/>
            <w:noProof/>
          </w:rPr>
          <w:t>5.3.1</w:t>
        </w:r>
        <w:r>
          <w:rPr>
            <w:rFonts w:asciiTheme="minorHAnsi" w:eastAsiaTheme="minorEastAsia" w:hAnsiTheme="minorHAnsi" w:cstheme="minorBidi"/>
            <w:noProof/>
            <w:sz w:val="22"/>
            <w:szCs w:val="22"/>
          </w:rPr>
          <w:tab/>
        </w:r>
        <w:r w:rsidRPr="00601931">
          <w:rPr>
            <w:rStyle w:val="Hyperlink"/>
            <w:noProof/>
          </w:rPr>
          <w:t>UML - EC61 overzicht.</w:t>
        </w:r>
        <w:r>
          <w:rPr>
            <w:noProof/>
            <w:webHidden/>
          </w:rPr>
          <w:tab/>
        </w:r>
        <w:r>
          <w:rPr>
            <w:noProof/>
            <w:webHidden/>
          </w:rPr>
          <w:fldChar w:fldCharType="begin"/>
        </w:r>
        <w:r>
          <w:rPr>
            <w:noProof/>
            <w:webHidden/>
          </w:rPr>
          <w:instrText xml:space="preserve"> PAGEREF _Toc473473910 \h </w:instrText>
        </w:r>
      </w:ins>
      <w:r>
        <w:rPr>
          <w:noProof/>
          <w:webHidden/>
        </w:rPr>
      </w:r>
      <w:r>
        <w:rPr>
          <w:noProof/>
          <w:webHidden/>
        </w:rPr>
        <w:fldChar w:fldCharType="separate"/>
      </w:r>
      <w:ins w:id="216" w:author="Paul Janssen" w:date="2017-01-29T17:22:00Z">
        <w:r>
          <w:rPr>
            <w:noProof/>
            <w:webHidden/>
          </w:rPr>
          <w:t>62</w:t>
        </w:r>
        <w:r>
          <w:rPr>
            <w:noProof/>
            <w:webHidden/>
          </w:rPr>
          <w:fldChar w:fldCharType="end"/>
        </w:r>
        <w:r w:rsidRPr="00601931">
          <w:rPr>
            <w:rStyle w:val="Hyperlink"/>
            <w:noProof/>
          </w:rPr>
          <w:fldChar w:fldCharType="end"/>
        </w:r>
      </w:ins>
    </w:p>
    <w:p w:rsidR="0064486E" w:rsidRDefault="0064486E">
      <w:pPr>
        <w:pStyle w:val="Inhopg3"/>
        <w:rPr>
          <w:ins w:id="217" w:author="Paul Janssen" w:date="2017-01-29T17:22:00Z"/>
          <w:rFonts w:asciiTheme="minorHAnsi" w:eastAsiaTheme="minorEastAsia" w:hAnsiTheme="minorHAnsi" w:cstheme="minorBidi"/>
          <w:noProof/>
          <w:sz w:val="22"/>
          <w:szCs w:val="22"/>
        </w:rPr>
      </w:pPr>
      <w:ins w:id="218"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"_Toc473473911"</w:instrText>
        </w:r>
        <w:r w:rsidRPr="00601931">
          <w:rPr>
            <w:rStyle w:val="Hyperlink"/>
            <w:noProof/>
          </w:rPr>
          <w:instrText xml:space="preserve"> </w:instrText>
        </w:r>
        <w:r w:rsidRPr="00601931">
          <w:rPr>
            <w:rStyle w:val="Hyperlink"/>
            <w:noProof/>
          </w:rPr>
          <w:fldChar w:fldCharType="separate"/>
        </w:r>
        <w:r w:rsidRPr="00601931">
          <w:rPr>
            <w:rStyle w:val="Hyperlink"/>
            <w:noProof/>
          </w:rPr>
          <w:t>5.3.2</w:t>
        </w:r>
        <w:r>
          <w:rPr>
            <w:rFonts w:asciiTheme="minorHAnsi" w:eastAsiaTheme="minorEastAsia" w:hAnsiTheme="minorHAnsi" w:cstheme="minorBidi"/>
            <w:noProof/>
            <w:sz w:val="22"/>
            <w:szCs w:val="22"/>
          </w:rPr>
          <w:tab/>
        </w:r>
        <w:r w:rsidRPr="00601931">
          <w:rPr>
            <w:rStyle w:val="Hyperlink"/>
            <w:noProof/>
          </w:rPr>
          <w:t>UML - Buisleidingen Risicoregister overzicht.</w:t>
        </w:r>
        <w:r>
          <w:rPr>
            <w:noProof/>
            <w:webHidden/>
          </w:rPr>
          <w:tab/>
        </w:r>
        <w:r>
          <w:rPr>
            <w:noProof/>
            <w:webHidden/>
          </w:rPr>
          <w:fldChar w:fldCharType="begin"/>
        </w:r>
        <w:r>
          <w:rPr>
            <w:noProof/>
            <w:webHidden/>
          </w:rPr>
          <w:instrText xml:space="preserve"> PAGEREF _Toc473473911 \h </w:instrText>
        </w:r>
      </w:ins>
      <w:r>
        <w:rPr>
          <w:noProof/>
          <w:webHidden/>
        </w:rPr>
      </w:r>
      <w:r>
        <w:rPr>
          <w:noProof/>
          <w:webHidden/>
        </w:rPr>
        <w:fldChar w:fldCharType="separate"/>
      </w:r>
      <w:ins w:id="219" w:author="Paul Janssen" w:date="2017-01-29T17:22:00Z">
        <w:r>
          <w:rPr>
            <w:noProof/>
            <w:webHidden/>
          </w:rPr>
          <w:t>64</w:t>
        </w:r>
        <w:r>
          <w:rPr>
            <w:noProof/>
            <w:webHidden/>
          </w:rPr>
          <w:fldChar w:fldCharType="end"/>
        </w:r>
        <w:r w:rsidRPr="00601931">
          <w:rPr>
            <w:rStyle w:val="Hyperlink"/>
            <w:noProof/>
          </w:rPr>
          <w:fldChar w:fldCharType="end"/>
        </w:r>
      </w:ins>
    </w:p>
    <w:p w:rsidR="0064486E" w:rsidRDefault="0064486E">
      <w:pPr>
        <w:pStyle w:val="Inhopg3"/>
        <w:rPr>
          <w:ins w:id="220" w:author="Paul Janssen" w:date="2017-01-29T17:22:00Z"/>
          <w:rFonts w:asciiTheme="minorHAnsi" w:eastAsiaTheme="minorEastAsia" w:hAnsiTheme="minorHAnsi" w:cstheme="minorBidi"/>
          <w:noProof/>
          <w:sz w:val="22"/>
          <w:szCs w:val="22"/>
        </w:rPr>
      </w:pPr>
      <w:ins w:id="221"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"_Toc473473912"</w:instrText>
        </w:r>
        <w:r w:rsidRPr="00601931">
          <w:rPr>
            <w:rStyle w:val="Hyperlink"/>
            <w:noProof/>
          </w:rPr>
          <w:instrText xml:space="preserve"> </w:instrText>
        </w:r>
        <w:r w:rsidRPr="00601931">
          <w:rPr>
            <w:rStyle w:val="Hyperlink"/>
            <w:noProof/>
          </w:rPr>
          <w:fldChar w:fldCharType="separate"/>
        </w:r>
        <w:r>
          <w:rPr>
            <w:rFonts w:asciiTheme="minorHAnsi" w:eastAsiaTheme="minorEastAsia" w:hAnsiTheme="minorHAnsi" w:cstheme="minorBidi"/>
            <w:noProof/>
            <w:sz w:val="22"/>
            <w:szCs w:val="22"/>
          </w:rPr>
          <w:tab/>
        </w:r>
        <w:r w:rsidRPr="00601931">
          <w:rPr>
            <w:rStyle w:val="Hyperlink"/>
            <w:noProof/>
          </w:rPr>
          <w:t>UML - Stedelijk water overzicht.</w:t>
        </w:r>
        <w:r>
          <w:rPr>
            <w:noProof/>
            <w:webHidden/>
          </w:rPr>
          <w:tab/>
        </w:r>
        <w:r>
          <w:rPr>
            <w:noProof/>
            <w:webHidden/>
          </w:rPr>
          <w:fldChar w:fldCharType="begin"/>
        </w:r>
        <w:r>
          <w:rPr>
            <w:noProof/>
            <w:webHidden/>
          </w:rPr>
          <w:instrText xml:space="preserve"> PAGEREF _Toc473473912 \h </w:instrText>
        </w:r>
      </w:ins>
      <w:r>
        <w:rPr>
          <w:noProof/>
          <w:webHidden/>
        </w:rPr>
      </w:r>
      <w:r>
        <w:rPr>
          <w:noProof/>
          <w:webHidden/>
        </w:rPr>
        <w:fldChar w:fldCharType="separate"/>
      </w:r>
      <w:ins w:id="222" w:author="Paul Janssen" w:date="2017-01-29T17:22:00Z">
        <w:r>
          <w:rPr>
            <w:noProof/>
            <w:webHidden/>
          </w:rPr>
          <w:t>66</w:t>
        </w:r>
        <w:r>
          <w:rPr>
            <w:noProof/>
            <w:webHidden/>
          </w:rPr>
          <w:fldChar w:fldCharType="end"/>
        </w:r>
        <w:r w:rsidRPr="00601931">
          <w:rPr>
            <w:rStyle w:val="Hyperlink"/>
            <w:noProof/>
          </w:rPr>
          <w:fldChar w:fldCharType="end"/>
        </w:r>
      </w:ins>
    </w:p>
    <w:p w:rsidR="0064486E" w:rsidRDefault="0064486E">
      <w:pPr>
        <w:pStyle w:val="Inhopg3"/>
        <w:rPr>
          <w:ins w:id="223" w:author="Paul Janssen" w:date="2017-01-29T17:22:00Z"/>
          <w:rFonts w:asciiTheme="minorHAnsi" w:eastAsiaTheme="minorEastAsia" w:hAnsiTheme="minorHAnsi" w:cstheme="minorBidi"/>
          <w:noProof/>
          <w:sz w:val="22"/>
          <w:szCs w:val="22"/>
        </w:rPr>
      </w:pPr>
      <w:ins w:id="224"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"_Toc473473915"</w:instrText>
        </w:r>
        <w:r w:rsidRPr="00601931">
          <w:rPr>
            <w:rStyle w:val="Hyperlink"/>
            <w:noProof/>
          </w:rPr>
          <w:instrText xml:space="preserve"> </w:instrText>
        </w:r>
        <w:r w:rsidRPr="00601931">
          <w:rPr>
            <w:rStyle w:val="Hyperlink"/>
            <w:noProof/>
          </w:rPr>
          <w:fldChar w:fldCharType="separate"/>
        </w:r>
        <w:r w:rsidRPr="00601931">
          <w:rPr>
            <w:rStyle w:val="Hyperlink"/>
            <w:noProof/>
          </w:rPr>
          <w:t>5.3.3</w:t>
        </w:r>
        <w:r>
          <w:rPr>
            <w:noProof/>
            <w:webHidden/>
          </w:rPr>
          <w:tab/>
        </w:r>
        <w:r>
          <w:rPr>
            <w:noProof/>
            <w:webHidden/>
          </w:rPr>
          <w:fldChar w:fldCharType="begin"/>
        </w:r>
        <w:r>
          <w:rPr>
            <w:noProof/>
            <w:webHidden/>
          </w:rPr>
          <w:instrText xml:space="preserve"> PAGEREF _Toc473473915 \h </w:instrText>
        </w:r>
      </w:ins>
      <w:r>
        <w:rPr>
          <w:noProof/>
          <w:webHidden/>
        </w:rPr>
      </w:r>
      <w:r>
        <w:rPr>
          <w:noProof/>
          <w:webHidden/>
        </w:rPr>
        <w:fldChar w:fldCharType="separate"/>
      </w:r>
      <w:ins w:id="225" w:author="Paul Janssen" w:date="2017-01-29T17:22:00Z">
        <w:r>
          <w:rPr>
            <w:noProof/>
            <w:webHidden/>
          </w:rPr>
          <w:t>66</w:t>
        </w:r>
        <w:r>
          <w:rPr>
            <w:noProof/>
            <w:webHidden/>
          </w:rPr>
          <w:fldChar w:fldCharType="end"/>
        </w:r>
        <w:r w:rsidRPr="00601931">
          <w:rPr>
            <w:rStyle w:val="Hyperlink"/>
            <w:noProof/>
          </w:rPr>
          <w:fldChar w:fldCharType="end"/>
        </w:r>
      </w:ins>
    </w:p>
    <w:p w:rsidR="0064486E" w:rsidRDefault="0064486E">
      <w:pPr>
        <w:pStyle w:val="Inhopg2"/>
        <w:rPr>
          <w:ins w:id="226" w:author="Paul Janssen" w:date="2017-01-29T17:22:00Z"/>
          <w:rFonts w:asciiTheme="minorHAnsi" w:eastAsiaTheme="minorEastAsia" w:hAnsiTheme="minorHAnsi" w:cstheme="minorBidi"/>
          <w:sz w:val="22"/>
          <w:szCs w:val="22"/>
        </w:rPr>
      </w:pPr>
      <w:ins w:id="227" w:author="Paul Janssen" w:date="2017-01-29T17:22:00Z">
        <w:r w:rsidRPr="00601931">
          <w:rPr>
            <w:rStyle w:val="Hyperlink"/>
          </w:rPr>
          <w:fldChar w:fldCharType="begin"/>
        </w:r>
        <w:r w:rsidRPr="00601931">
          <w:rPr>
            <w:rStyle w:val="Hyperlink"/>
          </w:rPr>
          <w:instrText xml:space="preserve"> </w:instrText>
        </w:r>
        <w:r>
          <w:instrText>HYPERLINK \l "_Toc473473916"</w:instrText>
        </w:r>
        <w:r w:rsidRPr="00601931">
          <w:rPr>
            <w:rStyle w:val="Hyperlink"/>
          </w:rPr>
          <w:instrText xml:space="preserve"> </w:instrText>
        </w:r>
        <w:r w:rsidRPr="00601931">
          <w:rPr>
            <w:rStyle w:val="Hyperlink"/>
          </w:rPr>
          <w:fldChar w:fldCharType="separate"/>
        </w:r>
        <w:r w:rsidRPr="00601931">
          <w:rPr>
            <w:rStyle w:val="Hyperlink"/>
          </w:rPr>
          <w:t>5.4</w:t>
        </w:r>
        <w:r>
          <w:rPr>
            <w:rFonts w:asciiTheme="minorHAnsi" w:eastAsiaTheme="minorEastAsia" w:hAnsiTheme="minorHAnsi" w:cstheme="minorBidi"/>
            <w:sz w:val="22"/>
            <w:szCs w:val="22"/>
          </w:rPr>
          <w:tab/>
        </w:r>
        <w:r w:rsidRPr="00601931">
          <w:rPr>
            <w:rStyle w:val="Hyperlink"/>
          </w:rPr>
          <w:t>Objectcatalogus.</w:t>
        </w:r>
        <w:r>
          <w:rPr>
            <w:webHidden/>
          </w:rPr>
          <w:tab/>
        </w:r>
        <w:r>
          <w:rPr>
            <w:webHidden/>
          </w:rPr>
          <w:fldChar w:fldCharType="begin"/>
        </w:r>
        <w:r>
          <w:rPr>
            <w:webHidden/>
          </w:rPr>
          <w:instrText xml:space="preserve"> PAGEREF _Toc473473916 \h </w:instrText>
        </w:r>
      </w:ins>
      <w:r>
        <w:rPr>
          <w:webHidden/>
        </w:rPr>
      </w:r>
      <w:r>
        <w:rPr>
          <w:webHidden/>
        </w:rPr>
        <w:fldChar w:fldCharType="separate"/>
      </w:r>
      <w:ins w:id="228" w:author="Paul Janssen" w:date="2017-01-29T17:22:00Z">
        <w:r>
          <w:rPr>
            <w:webHidden/>
          </w:rPr>
          <w:t>68</w:t>
        </w:r>
        <w:r>
          <w:rPr>
            <w:webHidden/>
          </w:rPr>
          <w:fldChar w:fldCharType="end"/>
        </w:r>
        <w:r w:rsidRPr="00601931">
          <w:rPr>
            <w:rStyle w:val="Hyperlink"/>
          </w:rPr>
          <w:fldChar w:fldCharType="end"/>
        </w:r>
      </w:ins>
    </w:p>
    <w:p w:rsidR="0064486E" w:rsidRDefault="0064486E">
      <w:pPr>
        <w:pStyle w:val="Inhopg3"/>
        <w:rPr>
          <w:ins w:id="229" w:author="Paul Janssen" w:date="2017-01-29T17:22:00Z"/>
          <w:rFonts w:asciiTheme="minorHAnsi" w:eastAsiaTheme="minorEastAsia" w:hAnsiTheme="minorHAnsi" w:cstheme="minorBidi"/>
          <w:noProof/>
          <w:sz w:val="22"/>
          <w:szCs w:val="22"/>
        </w:rPr>
      </w:pPr>
      <w:ins w:id="230"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"_Toc473473917"</w:instrText>
        </w:r>
        <w:r w:rsidRPr="00601931">
          <w:rPr>
            <w:rStyle w:val="Hyperlink"/>
            <w:noProof/>
          </w:rPr>
          <w:instrText xml:space="preserve"> </w:instrText>
        </w:r>
        <w:r w:rsidRPr="00601931">
          <w:rPr>
            <w:rStyle w:val="Hyperlink"/>
            <w:noProof/>
          </w:rPr>
          <w:fldChar w:fldCharType="separate"/>
        </w:r>
        <w:r w:rsidRPr="00601931">
          <w:rPr>
            <w:rStyle w:val="Hyperlink"/>
            <w:noProof/>
          </w:rPr>
          <w:t>5.4.1</w:t>
        </w:r>
        <w:r>
          <w:rPr>
            <w:rFonts w:asciiTheme="minorHAnsi" w:eastAsiaTheme="minorEastAsia" w:hAnsiTheme="minorHAnsi" w:cstheme="minorBidi"/>
            <w:noProof/>
            <w:sz w:val="22"/>
            <w:szCs w:val="22"/>
          </w:rPr>
          <w:tab/>
        </w:r>
        <w:r w:rsidRPr="00601931">
          <w:rPr>
            <w:rStyle w:val="Hyperlink"/>
            <w:noProof/>
          </w:rPr>
          <w:t>Geografische objecten.</w:t>
        </w:r>
        <w:r>
          <w:rPr>
            <w:noProof/>
            <w:webHidden/>
          </w:rPr>
          <w:tab/>
        </w:r>
        <w:r>
          <w:rPr>
            <w:noProof/>
            <w:webHidden/>
          </w:rPr>
          <w:fldChar w:fldCharType="begin"/>
        </w:r>
        <w:r>
          <w:rPr>
            <w:noProof/>
            <w:webHidden/>
          </w:rPr>
          <w:instrText xml:space="preserve"> PAGEREF _Toc473473917 \h </w:instrText>
        </w:r>
      </w:ins>
      <w:r>
        <w:rPr>
          <w:noProof/>
          <w:webHidden/>
        </w:rPr>
      </w:r>
      <w:r>
        <w:rPr>
          <w:noProof/>
          <w:webHidden/>
        </w:rPr>
        <w:fldChar w:fldCharType="separate"/>
      </w:r>
      <w:ins w:id="231" w:author="Paul Janssen" w:date="2017-01-29T17:22:00Z">
        <w:r>
          <w:rPr>
            <w:noProof/>
            <w:webHidden/>
          </w:rPr>
          <w:t>71</w:t>
        </w:r>
        <w:r>
          <w:rPr>
            <w:noProof/>
            <w:webHidden/>
          </w:rPr>
          <w:fldChar w:fldCharType="end"/>
        </w:r>
        <w:r w:rsidRPr="00601931">
          <w:rPr>
            <w:rStyle w:val="Hyperlink"/>
            <w:noProof/>
          </w:rPr>
          <w:fldChar w:fldCharType="end"/>
        </w:r>
      </w:ins>
    </w:p>
    <w:p w:rsidR="0064486E" w:rsidRDefault="0064486E">
      <w:pPr>
        <w:pStyle w:val="Inhopg3"/>
        <w:rPr>
          <w:ins w:id="232" w:author="Paul Janssen" w:date="2017-01-29T17:22:00Z"/>
          <w:rFonts w:asciiTheme="minorHAnsi" w:eastAsiaTheme="minorEastAsia" w:hAnsiTheme="minorHAnsi" w:cstheme="minorBidi"/>
          <w:noProof/>
          <w:sz w:val="22"/>
          <w:szCs w:val="22"/>
        </w:rPr>
      </w:pPr>
      <w:ins w:id="233"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"_Toc473473918"</w:instrText>
        </w:r>
        <w:r w:rsidRPr="00601931">
          <w:rPr>
            <w:rStyle w:val="Hyperlink"/>
            <w:noProof/>
          </w:rPr>
          <w:instrText xml:space="preserve"> </w:instrText>
        </w:r>
        <w:r w:rsidRPr="00601931">
          <w:rPr>
            <w:rStyle w:val="Hyperlink"/>
            <w:noProof/>
          </w:rPr>
          <w:fldChar w:fldCharType="separate"/>
        </w:r>
        <w:r w:rsidRPr="00601931">
          <w:rPr>
            <w:rStyle w:val="Hyperlink"/>
            <w:noProof/>
          </w:rPr>
          <w:t>5.4.2</w:t>
        </w:r>
        <w:r>
          <w:rPr>
            <w:rFonts w:asciiTheme="minorHAnsi" w:eastAsiaTheme="minorEastAsia" w:hAnsiTheme="minorHAnsi" w:cstheme="minorBidi"/>
            <w:noProof/>
            <w:sz w:val="22"/>
            <w:szCs w:val="22"/>
          </w:rPr>
          <w:tab/>
        </w:r>
        <w:r w:rsidRPr="00601931">
          <w:rPr>
            <w:rStyle w:val="Hyperlink"/>
            <w:noProof/>
          </w:rPr>
          <w:t>Data typen.</w:t>
        </w:r>
        <w:r>
          <w:rPr>
            <w:noProof/>
            <w:webHidden/>
          </w:rPr>
          <w:tab/>
        </w:r>
        <w:r>
          <w:rPr>
            <w:noProof/>
            <w:webHidden/>
          </w:rPr>
          <w:fldChar w:fldCharType="begin"/>
        </w:r>
        <w:r>
          <w:rPr>
            <w:noProof/>
            <w:webHidden/>
          </w:rPr>
          <w:instrText xml:space="preserve"> PAGEREF _Toc473473918 \h </w:instrText>
        </w:r>
      </w:ins>
      <w:r>
        <w:rPr>
          <w:noProof/>
          <w:webHidden/>
        </w:rPr>
      </w:r>
      <w:r>
        <w:rPr>
          <w:noProof/>
          <w:webHidden/>
        </w:rPr>
        <w:fldChar w:fldCharType="separate"/>
      </w:r>
      <w:ins w:id="234" w:author="Paul Janssen" w:date="2017-01-29T17:22:00Z">
        <w:r>
          <w:rPr>
            <w:noProof/>
            <w:webHidden/>
          </w:rPr>
          <w:t>72</w:t>
        </w:r>
        <w:r>
          <w:rPr>
            <w:noProof/>
            <w:webHidden/>
          </w:rPr>
          <w:fldChar w:fldCharType="end"/>
        </w:r>
        <w:r w:rsidRPr="00601931">
          <w:rPr>
            <w:rStyle w:val="Hyperlink"/>
            <w:noProof/>
          </w:rPr>
          <w:fldChar w:fldCharType="end"/>
        </w:r>
      </w:ins>
    </w:p>
    <w:p w:rsidR="0064486E" w:rsidRDefault="0064486E">
      <w:pPr>
        <w:pStyle w:val="Inhopg3"/>
        <w:rPr>
          <w:ins w:id="235" w:author="Paul Janssen" w:date="2017-01-29T17:22:00Z"/>
          <w:rFonts w:asciiTheme="minorHAnsi" w:eastAsiaTheme="minorEastAsia" w:hAnsiTheme="minorHAnsi" w:cstheme="minorBidi"/>
          <w:noProof/>
          <w:sz w:val="22"/>
          <w:szCs w:val="22"/>
        </w:rPr>
      </w:pPr>
      <w:ins w:id="236" w:author="Paul Janssen" w:date="2017-01-29T17:22:00Z">
        <w:r w:rsidRPr="00601931">
          <w:rPr>
            <w:rStyle w:val="Hyperlink"/>
            <w:noProof/>
          </w:rPr>
          <w:lastRenderedPageBreak/>
          <w:fldChar w:fldCharType="begin"/>
        </w:r>
        <w:r w:rsidRPr="00601931">
          <w:rPr>
            <w:rStyle w:val="Hyperlink"/>
            <w:noProof/>
          </w:rPr>
          <w:instrText xml:space="preserve"> </w:instrText>
        </w:r>
        <w:r>
          <w:rPr>
            <w:noProof/>
          </w:rPr>
          <w:instrText>HYPERLINK \l "_Toc473473919"</w:instrText>
        </w:r>
        <w:r w:rsidRPr="00601931">
          <w:rPr>
            <w:rStyle w:val="Hyperlink"/>
            <w:noProof/>
          </w:rPr>
          <w:instrText xml:space="preserve"> </w:instrText>
        </w:r>
        <w:r w:rsidRPr="00601931">
          <w:rPr>
            <w:rStyle w:val="Hyperlink"/>
            <w:noProof/>
          </w:rPr>
          <w:fldChar w:fldCharType="separate"/>
        </w:r>
        <w:r w:rsidRPr="00601931">
          <w:rPr>
            <w:rStyle w:val="Hyperlink"/>
            <w:noProof/>
          </w:rPr>
          <w:t>5.4.3</w:t>
        </w:r>
        <w:r>
          <w:rPr>
            <w:rFonts w:asciiTheme="minorHAnsi" w:eastAsiaTheme="minorEastAsia" w:hAnsiTheme="minorHAnsi" w:cstheme="minorBidi"/>
            <w:noProof/>
            <w:sz w:val="22"/>
            <w:szCs w:val="22"/>
          </w:rPr>
          <w:tab/>
        </w:r>
        <w:r w:rsidRPr="00601931">
          <w:rPr>
            <w:rStyle w:val="Hyperlink"/>
            <w:noProof/>
          </w:rPr>
          <w:t>Waardelijsten.</w:t>
        </w:r>
        <w:r>
          <w:rPr>
            <w:noProof/>
            <w:webHidden/>
          </w:rPr>
          <w:tab/>
        </w:r>
        <w:r>
          <w:rPr>
            <w:noProof/>
            <w:webHidden/>
          </w:rPr>
          <w:fldChar w:fldCharType="begin"/>
        </w:r>
        <w:r>
          <w:rPr>
            <w:noProof/>
            <w:webHidden/>
          </w:rPr>
          <w:instrText xml:space="preserve"> PAGEREF _Toc473473919 \h </w:instrText>
        </w:r>
      </w:ins>
      <w:r>
        <w:rPr>
          <w:noProof/>
          <w:webHidden/>
        </w:rPr>
      </w:r>
      <w:r>
        <w:rPr>
          <w:noProof/>
          <w:webHidden/>
        </w:rPr>
        <w:fldChar w:fldCharType="separate"/>
      </w:r>
      <w:ins w:id="237" w:author="Paul Janssen" w:date="2017-01-29T17:22:00Z">
        <w:r>
          <w:rPr>
            <w:noProof/>
            <w:webHidden/>
          </w:rPr>
          <w:t>72</w:t>
        </w:r>
        <w:r>
          <w:rPr>
            <w:noProof/>
            <w:webHidden/>
          </w:rPr>
          <w:fldChar w:fldCharType="end"/>
        </w:r>
        <w:r w:rsidRPr="00601931">
          <w:rPr>
            <w:rStyle w:val="Hyperlink"/>
            <w:noProof/>
          </w:rPr>
          <w:fldChar w:fldCharType="end"/>
        </w:r>
      </w:ins>
    </w:p>
    <w:p w:rsidR="0064486E" w:rsidRDefault="0064486E">
      <w:pPr>
        <w:pStyle w:val="Inhopg3"/>
        <w:rPr>
          <w:ins w:id="238" w:author="Paul Janssen" w:date="2017-01-29T17:22:00Z"/>
          <w:rFonts w:asciiTheme="minorHAnsi" w:eastAsiaTheme="minorEastAsia" w:hAnsiTheme="minorHAnsi" w:cstheme="minorBidi"/>
          <w:noProof/>
          <w:sz w:val="22"/>
          <w:szCs w:val="22"/>
        </w:rPr>
      </w:pPr>
      <w:ins w:id="239"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"_Toc473473920"</w:instrText>
        </w:r>
        <w:r w:rsidRPr="00601931">
          <w:rPr>
            <w:rStyle w:val="Hyperlink"/>
            <w:noProof/>
          </w:rPr>
          <w:instrText xml:space="preserve"> </w:instrText>
        </w:r>
        <w:r w:rsidRPr="00601931">
          <w:rPr>
            <w:rStyle w:val="Hyperlink"/>
            <w:noProof/>
          </w:rPr>
          <w:fldChar w:fldCharType="separate"/>
        </w:r>
        <w:r w:rsidRPr="00601931">
          <w:rPr>
            <w:rStyle w:val="Hyperlink"/>
            <w:noProof/>
          </w:rPr>
          <w:t>5.4.4</w:t>
        </w:r>
        <w:r>
          <w:rPr>
            <w:rFonts w:asciiTheme="minorHAnsi" w:eastAsiaTheme="minorEastAsia" w:hAnsiTheme="minorHAnsi" w:cstheme="minorBidi"/>
            <w:noProof/>
            <w:sz w:val="22"/>
            <w:szCs w:val="22"/>
          </w:rPr>
          <w:tab/>
        </w:r>
        <w:r w:rsidRPr="00601931">
          <w:rPr>
            <w:rStyle w:val="Hyperlink"/>
            <w:noProof/>
          </w:rPr>
          <w:t>Geïmporteerde typen (informatief).</w:t>
        </w:r>
        <w:r>
          <w:rPr>
            <w:noProof/>
            <w:webHidden/>
          </w:rPr>
          <w:tab/>
        </w:r>
        <w:r>
          <w:rPr>
            <w:noProof/>
            <w:webHidden/>
          </w:rPr>
          <w:fldChar w:fldCharType="begin"/>
        </w:r>
        <w:r>
          <w:rPr>
            <w:noProof/>
            <w:webHidden/>
          </w:rPr>
          <w:instrText xml:space="preserve"> PAGEREF _Toc473473920 \h </w:instrText>
        </w:r>
      </w:ins>
      <w:r>
        <w:rPr>
          <w:noProof/>
          <w:webHidden/>
        </w:rPr>
      </w:r>
      <w:r>
        <w:rPr>
          <w:noProof/>
          <w:webHidden/>
        </w:rPr>
        <w:fldChar w:fldCharType="separate"/>
      </w:r>
      <w:ins w:id="240" w:author="Paul Janssen" w:date="2017-01-29T17:22:00Z">
        <w:r>
          <w:rPr>
            <w:noProof/>
            <w:webHidden/>
          </w:rPr>
          <w:t>72</w:t>
        </w:r>
        <w:r>
          <w:rPr>
            <w:noProof/>
            <w:webHidden/>
          </w:rPr>
          <w:fldChar w:fldCharType="end"/>
        </w:r>
        <w:r w:rsidRPr="00601931">
          <w:rPr>
            <w:rStyle w:val="Hyperlink"/>
            <w:noProof/>
          </w:rPr>
          <w:fldChar w:fldCharType="end"/>
        </w:r>
      </w:ins>
    </w:p>
    <w:p w:rsidR="0064486E" w:rsidRDefault="0064486E">
      <w:pPr>
        <w:pStyle w:val="Inhopg1"/>
        <w:rPr>
          <w:ins w:id="241" w:author="Paul Janssen" w:date="2017-01-29T17:22:00Z"/>
          <w:rFonts w:asciiTheme="minorHAnsi" w:eastAsiaTheme="minorEastAsia" w:hAnsiTheme="minorHAnsi" w:cstheme="minorBidi"/>
          <w:noProof/>
          <w:sz w:val="22"/>
          <w:szCs w:val="22"/>
        </w:rPr>
      </w:pPr>
      <w:ins w:id="242"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"_Toc473473921"</w:instrText>
        </w:r>
        <w:r w:rsidRPr="00601931">
          <w:rPr>
            <w:rStyle w:val="Hyperlink"/>
            <w:noProof/>
          </w:rPr>
          <w:instrText xml:space="preserve"> </w:instrText>
        </w:r>
        <w:r w:rsidRPr="00601931">
          <w:rPr>
            <w:rStyle w:val="Hyperlink"/>
            <w:noProof/>
          </w:rPr>
          <w:fldChar w:fldCharType="separate"/>
        </w:r>
        <w:r w:rsidRPr="00601931">
          <w:rPr>
            <w:rStyle w:val="Hyperlink"/>
            <w:noProof/>
          </w:rPr>
          <w:t>Referentiesystemen</w:t>
        </w:r>
        <w:r>
          <w:rPr>
            <w:noProof/>
            <w:webHidden/>
          </w:rPr>
          <w:tab/>
        </w:r>
        <w:r>
          <w:rPr>
            <w:noProof/>
            <w:webHidden/>
          </w:rPr>
          <w:fldChar w:fldCharType="begin"/>
        </w:r>
        <w:r>
          <w:rPr>
            <w:noProof/>
            <w:webHidden/>
          </w:rPr>
          <w:instrText xml:space="preserve"> PAGEREF _Toc473473921 \h </w:instrText>
        </w:r>
      </w:ins>
      <w:r>
        <w:rPr>
          <w:noProof/>
          <w:webHidden/>
        </w:rPr>
      </w:r>
      <w:r>
        <w:rPr>
          <w:noProof/>
          <w:webHidden/>
        </w:rPr>
        <w:fldChar w:fldCharType="separate"/>
      </w:r>
      <w:ins w:id="243" w:author="Paul Janssen" w:date="2017-01-29T17:22:00Z">
        <w:r>
          <w:rPr>
            <w:noProof/>
            <w:webHidden/>
          </w:rPr>
          <w:t>73</w:t>
        </w:r>
        <w:r>
          <w:rPr>
            <w:noProof/>
            <w:webHidden/>
          </w:rPr>
          <w:fldChar w:fldCharType="end"/>
        </w:r>
        <w:r w:rsidRPr="00601931">
          <w:rPr>
            <w:rStyle w:val="Hyperlink"/>
            <w:noProof/>
          </w:rPr>
          <w:fldChar w:fldCharType="end"/>
        </w:r>
      </w:ins>
    </w:p>
    <w:p w:rsidR="0064486E" w:rsidRDefault="0064486E">
      <w:pPr>
        <w:pStyle w:val="Inhopg2"/>
        <w:rPr>
          <w:ins w:id="244" w:author="Paul Janssen" w:date="2017-01-29T17:22:00Z"/>
          <w:rFonts w:asciiTheme="minorHAnsi" w:eastAsiaTheme="minorEastAsia" w:hAnsiTheme="minorHAnsi" w:cstheme="minorBidi"/>
          <w:sz w:val="22"/>
          <w:szCs w:val="22"/>
        </w:rPr>
      </w:pPr>
      <w:ins w:id="245" w:author="Paul Janssen" w:date="2017-01-29T17:22:00Z">
        <w:r w:rsidRPr="00601931">
          <w:rPr>
            <w:rStyle w:val="Hyperlink"/>
          </w:rPr>
          <w:fldChar w:fldCharType="begin"/>
        </w:r>
        <w:r w:rsidRPr="00601931">
          <w:rPr>
            <w:rStyle w:val="Hyperlink"/>
          </w:rPr>
          <w:instrText xml:space="preserve"> </w:instrText>
        </w:r>
        <w:r>
          <w:instrText>HYPERLINK \l "_Toc473473922"</w:instrText>
        </w:r>
        <w:r w:rsidRPr="00601931">
          <w:rPr>
            <w:rStyle w:val="Hyperlink"/>
          </w:rPr>
          <w:instrText xml:space="preserve"> </w:instrText>
        </w:r>
        <w:r w:rsidRPr="00601931">
          <w:rPr>
            <w:rStyle w:val="Hyperlink"/>
          </w:rPr>
          <w:fldChar w:fldCharType="separate"/>
        </w:r>
        <w:r w:rsidRPr="00601931">
          <w:rPr>
            <w:rStyle w:val="Hyperlink"/>
          </w:rPr>
          <w:t>6.1</w:t>
        </w:r>
        <w:r>
          <w:rPr>
            <w:rFonts w:asciiTheme="minorHAnsi" w:eastAsiaTheme="minorEastAsia" w:hAnsiTheme="minorHAnsi" w:cstheme="minorBidi"/>
            <w:sz w:val="22"/>
            <w:szCs w:val="22"/>
          </w:rPr>
          <w:tab/>
        </w:r>
        <w:r w:rsidRPr="00601931">
          <w:rPr>
            <w:rStyle w:val="Hyperlink"/>
          </w:rPr>
          <w:t>Ruimtelijk referentiesysteem.</w:t>
        </w:r>
        <w:r>
          <w:rPr>
            <w:webHidden/>
          </w:rPr>
          <w:tab/>
        </w:r>
        <w:r>
          <w:rPr>
            <w:webHidden/>
          </w:rPr>
          <w:fldChar w:fldCharType="begin"/>
        </w:r>
        <w:r>
          <w:rPr>
            <w:webHidden/>
          </w:rPr>
          <w:instrText xml:space="preserve"> PAGEREF _Toc473473922 \h </w:instrText>
        </w:r>
      </w:ins>
      <w:r>
        <w:rPr>
          <w:webHidden/>
        </w:rPr>
      </w:r>
      <w:r>
        <w:rPr>
          <w:webHidden/>
        </w:rPr>
        <w:fldChar w:fldCharType="separate"/>
      </w:r>
      <w:ins w:id="246" w:author="Paul Janssen" w:date="2017-01-29T17:22:00Z">
        <w:r>
          <w:rPr>
            <w:webHidden/>
          </w:rPr>
          <w:t>73</w:t>
        </w:r>
        <w:r>
          <w:rPr>
            <w:webHidden/>
          </w:rPr>
          <w:fldChar w:fldCharType="end"/>
        </w:r>
        <w:r w:rsidRPr="00601931">
          <w:rPr>
            <w:rStyle w:val="Hyperlink"/>
          </w:rPr>
          <w:fldChar w:fldCharType="end"/>
        </w:r>
      </w:ins>
    </w:p>
    <w:p w:rsidR="0064486E" w:rsidRDefault="0064486E">
      <w:pPr>
        <w:pStyle w:val="Inhopg1"/>
        <w:rPr>
          <w:ins w:id="247" w:author="Paul Janssen" w:date="2017-01-29T17:22:00Z"/>
          <w:rFonts w:asciiTheme="minorHAnsi" w:eastAsiaTheme="minorEastAsia" w:hAnsiTheme="minorHAnsi" w:cstheme="minorBidi"/>
          <w:noProof/>
          <w:sz w:val="22"/>
          <w:szCs w:val="22"/>
        </w:rPr>
      </w:pPr>
      <w:ins w:id="248"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"_Toc473473923"</w:instrText>
        </w:r>
        <w:r w:rsidRPr="00601931">
          <w:rPr>
            <w:rStyle w:val="Hyperlink"/>
            <w:noProof/>
          </w:rPr>
          <w:instrText xml:space="preserve"> </w:instrText>
        </w:r>
        <w:r w:rsidRPr="00601931">
          <w:rPr>
            <w:rStyle w:val="Hyperlink"/>
            <w:noProof/>
          </w:rPr>
          <w:fldChar w:fldCharType="separate"/>
        </w:r>
        <w:r w:rsidRPr="00601931">
          <w:rPr>
            <w:rStyle w:val="Hyperlink"/>
            <w:noProof/>
          </w:rPr>
          <w:t>Levering</w:t>
        </w:r>
        <w:r>
          <w:rPr>
            <w:noProof/>
            <w:webHidden/>
          </w:rPr>
          <w:tab/>
        </w:r>
        <w:r>
          <w:rPr>
            <w:noProof/>
            <w:webHidden/>
          </w:rPr>
          <w:fldChar w:fldCharType="begin"/>
        </w:r>
        <w:r>
          <w:rPr>
            <w:noProof/>
            <w:webHidden/>
          </w:rPr>
          <w:instrText xml:space="preserve"> PAGEREF _Toc473473923 \h </w:instrText>
        </w:r>
      </w:ins>
      <w:r>
        <w:rPr>
          <w:noProof/>
          <w:webHidden/>
        </w:rPr>
      </w:r>
      <w:r>
        <w:rPr>
          <w:noProof/>
          <w:webHidden/>
        </w:rPr>
        <w:fldChar w:fldCharType="separate"/>
      </w:r>
      <w:ins w:id="249" w:author="Paul Janssen" w:date="2017-01-29T17:22:00Z">
        <w:r>
          <w:rPr>
            <w:noProof/>
            <w:webHidden/>
          </w:rPr>
          <w:t>74</w:t>
        </w:r>
        <w:r>
          <w:rPr>
            <w:noProof/>
            <w:webHidden/>
          </w:rPr>
          <w:fldChar w:fldCharType="end"/>
        </w:r>
        <w:r w:rsidRPr="00601931">
          <w:rPr>
            <w:rStyle w:val="Hyperlink"/>
            <w:noProof/>
          </w:rPr>
          <w:fldChar w:fldCharType="end"/>
        </w:r>
      </w:ins>
    </w:p>
    <w:p w:rsidR="0064486E" w:rsidRDefault="0064486E">
      <w:pPr>
        <w:pStyle w:val="Inhopg2"/>
        <w:rPr>
          <w:ins w:id="250" w:author="Paul Janssen" w:date="2017-01-29T17:22:00Z"/>
          <w:rFonts w:asciiTheme="minorHAnsi" w:eastAsiaTheme="minorEastAsia" w:hAnsiTheme="minorHAnsi" w:cstheme="minorBidi"/>
          <w:sz w:val="22"/>
          <w:szCs w:val="22"/>
        </w:rPr>
      </w:pPr>
      <w:ins w:id="251" w:author="Paul Janssen" w:date="2017-01-29T17:22:00Z">
        <w:r w:rsidRPr="00601931">
          <w:rPr>
            <w:rStyle w:val="Hyperlink"/>
          </w:rPr>
          <w:fldChar w:fldCharType="begin"/>
        </w:r>
        <w:r w:rsidRPr="00601931">
          <w:rPr>
            <w:rStyle w:val="Hyperlink"/>
          </w:rPr>
          <w:instrText xml:space="preserve"> </w:instrText>
        </w:r>
        <w:r>
          <w:instrText>HYPERLINK \l "_Toc473473924"</w:instrText>
        </w:r>
        <w:r w:rsidRPr="00601931">
          <w:rPr>
            <w:rStyle w:val="Hyperlink"/>
          </w:rPr>
          <w:instrText xml:space="preserve"> </w:instrText>
        </w:r>
        <w:r w:rsidRPr="00601931">
          <w:rPr>
            <w:rStyle w:val="Hyperlink"/>
          </w:rPr>
          <w:fldChar w:fldCharType="separate"/>
        </w:r>
        <w:r w:rsidRPr="00601931">
          <w:rPr>
            <w:rStyle w:val="Hyperlink"/>
          </w:rPr>
          <w:t>7.1</w:t>
        </w:r>
        <w:r>
          <w:rPr>
            <w:rFonts w:asciiTheme="minorHAnsi" w:eastAsiaTheme="minorEastAsia" w:hAnsiTheme="minorHAnsi" w:cstheme="minorBidi"/>
            <w:sz w:val="22"/>
            <w:szCs w:val="22"/>
          </w:rPr>
          <w:tab/>
        </w:r>
        <w:r w:rsidRPr="00601931">
          <w:rPr>
            <w:rStyle w:val="Hyperlink"/>
          </w:rPr>
          <w:t>Leveringsmedium.</w:t>
        </w:r>
        <w:r>
          <w:rPr>
            <w:webHidden/>
          </w:rPr>
          <w:tab/>
        </w:r>
        <w:r>
          <w:rPr>
            <w:webHidden/>
          </w:rPr>
          <w:fldChar w:fldCharType="begin"/>
        </w:r>
        <w:r>
          <w:rPr>
            <w:webHidden/>
          </w:rPr>
          <w:instrText xml:space="preserve"> PAGEREF _Toc473473924 \h </w:instrText>
        </w:r>
      </w:ins>
      <w:r>
        <w:rPr>
          <w:webHidden/>
        </w:rPr>
      </w:r>
      <w:r>
        <w:rPr>
          <w:webHidden/>
        </w:rPr>
        <w:fldChar w:fldCharType="separate"/>
      </w:r>
      <w:ins w:id="252" w:author="Paul Janssen" w:date="2017-01-29T17:22:00Z">
        <w:r>
          <w:rPr>
            <w:webHidden/>
          </w:rPr>
          <w:t>74</w:t>
        </w:r>
        <w:r>
          <w:rPr>
            <w:webHidden/>
          </w:rPr>
          <w:fldChar w:fldCharType="end"/>
        </w:r>
        <w:r w:rsidRPr="00601931">
          <w:rPr>
            <w:rStyle w:val="Hyperlink"/>
          </w:rPr>
          <w:fldChar w:fldCharType="end"/>
        </w:r>
      </w:ins>
    </w:p>
    <w:p w:rsidR="0064486E" w:rsidRDefault="0064486E">
      <w:pPr>
        <w:pStyle w:val="Inhopg2"/>
        <w:rPr>
          <w:ins w:id="253" w:author="Paul Janssen" w:date="2017-01-29T17:22:00Z"/>
          <w:rFonts w:asciiTheme="minorHAnsi" w:eastAsiaTheme="minorEastAsia" w:hAnsiTheme="minorHAnsi" w:cstheme="minorBidi"/>
          <w:sz w:val="22"/>
          <w:szCs w:val="22"/>
        </w:rPr>
      </w:pPr>
      <w:ins w:id="254" w:author="Paul Janssen" w:date="2017-01-29T17:22:00Z">
        <w:r w:rsidRPr="00601931">
          <w:rPr>
            <w:rStyle w:val="Hyperlink"/>
          </w:rPr>
          <w:fldChar w:fldCharType="begin"/>
        </w:r>
        <w:r w:rsidRPr="00601931">
          <w:rPr>
            <w:rStyle w:val="Hyperlink"/>
          </w:rPr>
          <w:instrText xml:space="preserve"> </w:instrText>
        </w:r>
        <w:r>
          <w:instrText>HYPERLINK \l "_Toc473473925"</w:instrText>
        </w:r>
        <w:r w:rsidRPr="00601931">
          <w:rPr>
            <w:rStyle w:val="Hyperlink"/>
          </w:rPr>
          <w:instrText xml:space="preserve"> </w:instrText>
        </w:r>
        <w:r w:rsidRPr="00601931">
          <w:rPr>
            <w:rStyle w:val="Hyperlink"/>
          </w:rPr>
          <w:fldChar w:fldCharType="separate"/>
        </w:r>
        <w:r w:rsidRPr="00601931">
          <w:rPr>
            <w:rStyle w:val="Hyperlink"/>
          </w:rPr>
          <w:t>7.2</w:t>
        </w:r>
        <w:r>
          <w:rPr>
            <w:rFonts w:asciiTheme="minorHAnsi" w:eastAsiaTheme="minorEastAsia" w:hAnsiTheme="minorHAnsi" w:cstheme="minorBidi"/>
            <w:sz w:val="22"/>
            <w:szCs w:val="22"/>
          </w:rPr>
          <w:tab/>
        </w:r>
        <w:r w:rsidRPr="00601931">
          <w:rPr>
            <w:rStyle w:val="Hyperlink"/>
          </w:rPr>
          <w:t>Formaten (encodings).</w:t>
        </w:r>
        <w:r>
          <w:rPr>
            <w:webHidden/>
          </w:rPr>
          <w:tab/>
        </w:r>
        <w:r>
          <w:rPr>
            <w:webHidden/>
          </w:rPr>
          <w:fldChar w:fldCharType="begin"/>
        </w:r>
        <w:r>
          <w:rPr>
            <w:webHidden/>
          </w:rPr>
          <w:instrText xml:space="preserve"> PAGEREF _Toc473473925 \h </w:instrText>
        </w:r>
      </w:ins>
      <w:r>
        <w:rPr>
          <w:webHidden/>
        </w:rPr>
      </w:r>
      <w:r>
        <w:rPr>
          <w:webHidden/>
        </w:rPr>
        <w:fldChar w:fldCharType="separate"/>
      </w:r>
      <w:ins w:id="255" w:author="Paul Janssen" w:date="2017-01-29T17:22:00Z">
        <w:r>
          <w:rPr>
            <w:webHidden/>
          </w:rPr>
          <w:t>74</w:t>
        </w:r>
        <w:r>
          <w:rPr>
            <w:webHidden/>
          </w:rPr>
          <w:fldChar w:fldCharType="end"/>
        </w:r>
        <w:r w:rsidRPr="00601931">
          <w:rPr>
            <w:rStyle w:val="Hyperlink"/>
          </w:rPr>
          <w:fldChar w:fldCharType="end"/>
        </w:r>
      </w:ins>
    </w:p>
    <w:p w:rsidR="0064486E" w:rsidRDefault="0064486E">
      <w:pPr>
        <w:pStyle w:val="Inhopg3"/>
        <w:rPr>
          <w:ins w:id="256" w:author="Paul Janssen" w:date="2017-01-29T17:22:00Z"/>
          <w:rFonts w:asciiTheme="minorHAnsi" w:eastAsiaTheme="minorEastAsia" w:hAnsiTheme="minorHAnsi" w:cstheme="minorBidi"/>
          <w:noProof/>
          <w:sz w:val="22"/>
          <w:szCs w:val="22"/>
        </w:rPr>
      </w:pPr>
      <w:ins w:id="257"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"_Toc473473926"</w:instrText>
        </w:r>
        <w:r w:rsidRPr="00601931">
          <w:rPr>
            <w:rStyle w:val="Hyperlink"/>
            <w:noProof/>
          </w:rPr>
          <w:instrText xml:space="preserve"> </w:instrText>
        </w:r>
        <w:r w:rsidRPr="00601931">
          <w:rPr>
            <w:rStyle w:val="Hyperlink"/>
            <w:noProof/>
          </w:rPr>
          <w:fldChar w:fldCharType="separate"/>
        </w:r>
        <w:r w:rsidRPr="00601931">
          <w:rPr>
            <w:rStyle w:val="Hyperlink"/>
            <w:noProof/>
          </w:rPr>
          <w:t>7.2.1</w:t>
        </w:r>
        <w:r>
          <w:rPr>
            <w:rFonts w:asciiTheme="minorHAnsi" w:eastAsiaTheme="minorEastAsia" w:hAnsiTheme="minorHAnsi" w:cstheme="minorBidi"/>
            <w:noProof/>
            <w:sz w:val="22"/>
            <w:szCs w:val="22"/>
          </w:rPr>
          <w:tab/>
        </w:r>
        <w:r w:rsidRPr="00601931">
          <w:rPr>
            <w:rStyle w:val="Hyperlink"/>
            <w:noProof/>
          </w:rPr>
          <w:t>Nadere GML implementatie specificaties</w:t>
        </w:r>
        <w:r>
          <w:rPr>
            <w:noProof/>
            <w:webHidden/>
          </w:rPr>
          <w:tab/>
        </w:r>
        <w:r>
          <w:rPr>
            <w:noProof/>
            <w:webHidden/>
          </w:rPr>
          <w:fldChar w:fldCharType="begin"/>
        </w:r>
        <w:r>
          <w:rPr>
            <w:noProof/>
            <w:webHidden/>
          </w:rPr>
          <w:instrText xml:space="preserve"> PAGEREF _Toc473473926 \h </w:instrText>
        </w:r>
      </w:ins>
      <w:r>
        <w:rPr>
          <w:noProof/>
          <w:webHidden/>
        </w:rPr>
      </w:r>
      <w:r>
        <w:rPr>
          <w:noProof/>
          <w:webHidden/>
        </w:rPr>
        <w:fldChar w:fldCharType="separate"/>
      </w:r>
      <w:ins w:id="258" w:author="Paul Janssen" w:date="2017-01-29T17:22:00Z">
        <w:r>
          <w:rPr>
            <w:noProof/>
            <w:webHidden/>
          </w:rPr>
          <w:t>74</w:t>
        </w:r>
        <w:r>
          <w:rPr>
            <w:noProof/>
            <w:webHidden/>
          </w:rPr>
          <w:fldChar w:fldCharType="end"/>
        </w:r>
        <w:r w:rsidRPr="00601931">
          <w:rPr>
            <w:rStyle w:val="Hyperlink"/>
            <w:noProof/>
          </w:rPr>
          <w:fldChar w:fldCharType="end"/>
        </w:r>
      </w:ins>
    </w:p>
    <w:p w:rsidR="0064486E" w:rsidRDefault="0064486E">
      <w:pPr>
        <w:pStyle w:val="Inhopg1"/>
        <w:rPr>
          <w:ins w:id="259" w:author="Paul Janssen" w:date="2017-01-29T17:22:00Z"/>
          <w:rFonts w:asciiTheme="minorHAnsi" w:eastAsiaTheme="minorEastAsia" w:hAnsiTheme="minorHAnsi" w:cstheme="minorBidi"/>
          <w:noProof/>
          <w:sz w:val="22"/>
          <w:szCs w:val="22"/>
        </w:rPr>
      </w:pPr>
      <w:ins w:id="260"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"_Toc473473927"</w:instrText>
        </w:r>
        <w:r w:rsidRPr="00601931">
          <w:rPr>
            <w:rStyle w:val="Hyperlink"/>
            <w:noProof/>
          </w:rPr>
          <w:instrText xml:space="preserve"> </w:instrText>
        </w:r>
        <w:r w:rsidRPr="00601931">
          <w:rPr>
            <w:rStyle w:val="Hyperlink"/>
            <w:noProof/>
          </w:rPr>
          <w:fldChar w:fldCharType="separate"/>
        </w:r>
        <w:r w:rsidRPr="00601931">
          <w:rPr>
            <w:rStyle w:val="Hyperlink"/>
            <w:noProof/>
          </w:rPr>
          <w:t>Visualisatie</w:t>
        </w:r>
        <w:r>
          <w:rPr>
            <w:noProof/>
            <w:webHidden/>
          </w:rPr>
          <w:tab/>
        </w:r>
        <w:r>
          <w:rPr>
            <w:noProof/>
            <w:webHidden/>
          </w:rPr>
          <w:fldChar w:fldCharType="begin"/>
        </w:r>
        <w:r>
          <w:rPr>
            <w:noProof/>
            <w:webHidden/>
          </w:rPr>
          <w:instrText xml:space="preserve"> PAGEREF _Toc473473927 \h </w:instrText>
        </w:r>
      </w:ins>
      <w:r>
        <w:rPr>
          <w:noProof/>
          <w:webHidden/>
        </w:rPr>
      </w:r>
      <w:r>
        <w:rPr>
          <w:noProof/>
          <w:webHidden/>
        </w:rPr>
        <w:fldChar w:fldCharType="separate"/>
      </w:r>
      <w:ins w:id="261" w:author="Paul Janssen" w:date="2017-01-29T17:22:00Z">
        <w:r>
          <w:rPr>
            <w:noProof/>
            <w:webHidden/>
          </w:rPr>
          <w:t>77</w:t>
        </w:r>
        <w:r>
          <w:rPr>
            <w:noProof/>
            <w:webHidden/>
          </w:rPr>
          <w:fldChar w:fldCharType="end"/>
        </w:r>
        <w:r w:rsidRPr="00601931">
          <w:rPr>
            <w:rStyle w:val="Hyperlink"/>
            <w:noProof/>
          </w:rPr>
          <w:fldChar w:fldCharType="end"/>
        </w:r>
      </w:ins>
    </w:p>
    <w:p w:rsidR="0064486E" w:rsidRDefault="0064486E">
      <w:pPr>
        <w:pStyle w:val="Inhopg1"/>
        <w:rPr>
          <w:ins w:id="262" w:author="Paul Janssen" w:date="2017-01-29T17:22:00Z"/>
          <w:rFonts w:asciiTheme="minorHAnsi" w:eastAsiaTheme="minorEastAsia" w:hAnsiTheme="minorHAnsi" w:cstheme="minorBidi"/>
          <w:noProof/>
          <w:sz w:val="22"/>
          <w:szCs w:val="22"/>
        </w:rPr>
      </w:pPr>
      <w:ins w:id="263"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"_Toc473473928"</w:instrText>
        </w:r>
        <w:r w:rsidRPr="00601931">
          <w:rPr>
            <w:rStyle w:val="Hyperlink"/>
            <w:noProof/>
          </w:rPr>
          <w:instrText xml:space="preserve"> </w:instrText>
        </w:r>
        <w:r w:rsidRPr="00601931">
          <w:rPr>
            <w:rStyle w:val="Hyperlink"/>
            <w:noProof/>
          </w:rPr>
          <w:fldChar w:fldCharType="separate"/>
        </w:r>
        <w:r w:rsidRPr="00601931">
          <w:rPr>
            <w:rStyle w:val="Hyperlink"/>
            <w:noProof/>
          </w:rPr>
          <w:t>Bibliografie</w:t>
        </w:r>
        <w:r>
          <w:rPr>
            <w:noProof/>
            <w:webHidden/>
          </w:rPr>
          <w:tab/>
        </w:r>
        <w:r>
          <w:rPr>
            <w:noProof/>
            <w:webHidden/>
          </w:rPr>
          <w:fldChar w:fldCharType="begin"/>
        </w:r>
        <w:r>
          <w:rPr>
            <w:noProof/>
            <w:webHidden/>
          </w:rPr>
          <w:instrText xml:space="preserve"> PAGEREF _Toc473473928 \h </w:instrText>
        </w:r>
      </w:ins>
      <w:r>
        <w:rPr>
          <w:noProof/>
          <w:webHidden/>
        </w:rPr>
      </w:r>
      <w:r>
        <w:rPr>
          <w:noProof/>
          <w:webHidden/>
        </w:rPr>
        <w:fldChar w:fldCharType="separate"/>
      </w:r>
      <w:ins w:id="264" w:author="Paul Janssen" w:date="2017-01-29T17:22:00Z">
        <w:r>
          <w:rPr>
            <w:noProof/>
            <w:webHidden/>
          </w:rPr>
          <w:t>78</w:t>
        </w:r>
        <w:r>
          <w:rPr>
            <w:noProof/>
            <w:webHidden/>
          </w:rPr>
          <w:fldChar w:fldCharType="end"/>
        </w:r>
        <w:r w:rsidRPr="00601931">
          <w:rPr>
            <w:rStyle w:val="Hyperlink"/>
            <w:noProof/>
          </w:rPr>
          <w:fldChar w:fldCharType="end"/>
        </w:r>
      </w:ins>
    </w:p>
    <w:p w:rsidR="0064486E" w:rsidRDefault="0064486E">
      <w:pPr>
        <w:pStyle w:val="Inhopg1"/>
        <w:rPr>
          <w:ins w:id="265" w:author="Paul Janssen" w:date="2017-01-29T17:22:00Z"/>
          <w:rFonts w:asciiTheme="minorHAnsi" w:eastAsiaTheme="minorEastAsia" w:hAnsiTheme="minorHAnsi" w:cstheme="minorBidi"/>
          <w:noProof/>
          <w:sz w:val="22"/>
          <w:szCs w:val="22"/>
        </w:rPr>
      </w:pPr>
      <w:ins w:id="266"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"_Toc473473929"</w:instrText>
        </w:r>
        <w:r w:rsidRPr="00601931">
          <w:rPr>
            <w:rStyle w:val="Hyperlink"/>
            <w:noProof/>
          </w:rPr>
          <w:instrText xml:space="preserve"> </w:instrText>
        </w:r>
        <w:r w:rsidRPr="00601931">
          <w:rPr>
            <w:rStyle w:val="Hyperlink"/>
            <w:noProof/>
          </w:rPr>
          <w:fldChar w:fldCharType="separate"/>
        </w:r>
        <w:r w:rsidRPr="00601931">
          <w:rPr>
            <w:rStyle w:val="Hyperlink"/>
            <w:noProof/>
          </w:rPr>
          <w:t>Bijlage 1: IMKL1.1 (2012)</w:t>
        </w:r>
        <w:r>
          <w:rPr>
            <w:noProof/>
            <w:webHidden/>
          </w:rPr>
          <w:tab/>
        </w:r>
        <w:r>
          <w:rPr>
            <w:noProof/>
            <w:webHidden/>
          </w:rPr>
          <w:fldChar w:fldCharType="begin"/>
        </w:r>
        <w:r>
          <w:rPr>
            <w:noProof/>
            <w:webHidden/>
          </w:rPr>
          <w:instrText xml:space="preserve"> PAGEREF _Toc473473929 \h </w:instrText>
        </w:r>
      </w:ins>
      <w:r>
        <w:rPr>
          <w:noProof/>
          <w:webHidden/>
        </w:rPr>
      </w:r>
      <w:r>
        <w:rPr>
          <w:noProof/>
          <w:webHidden/>
        </w:rPr>
        <w:fldChar w:fldCharType="separate"/>
      </w:r>
      <w:ins w:id="267" w:author="Paul Janssen" w:date="2017-01-29T17:22:00Z">
        <w:r>
          <w:rPr>
            <w:noProof/>
            <w:webHidden/>
          </w:rPr>
          <w:t>79</w:t>
        </w:r>
        <w:r>
          <w:rPr>
            <w:noProof/>
            <w:webHidden/>
          </w:rPr>
          <w:fldChar w:fldCharType="end"/>
        </w:r>
        <w:r w:rsidRPr="00601931">
          <w:rPr>
            <w:rStyle w:val="Hyperlink"/>
            <w:noProof/>
          </w:rPr>
          <w:fldChar w:fldCharType="end"/>
        </w:r>
      </w:ins>
    </w:p>
    <w:p w:rsidR="0064486E" w:rsidRDefault="0064486E">
      <w:pPr>
        <w:pStyle w:val="Inhopg1"/>
        <w:rPr>
          <w:ins w:id="268" w:author="Paul Janssen" w:date="2017-01-29T17:22:00Z"/>
          <w:rFonts w:asciiTheme="minorHAnsi" w:eastAsiaTheme="minorEastAsia" w:hAnsiTheme="minorHAnsi" w:cstheme="minorBidi"/>
          <w:noProof/>
          <w:sz w:val="22"/>
          <w:szCs w:val="22"/>
        </w:rPr>
      </w:pPr>
      <w:ins w:id="269"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"_Toc473473930"</w:instrText>
        </w:r>
        <w:r w:rsidRPr="00601931">
          <w:rPr>
            <w:rStyle w:val="Hyperlink"/>
            <w:noProof/>
          </w:rPr>
          <w:instrText xml:space="preserve"> </w:instrText>
        </w:r>
        <w:r w:rsidRPr="00601931">
          <w:rPr>
            <w:rStyle w:val="Hyperlink"/>
            <w:noProof/>
          </w:rPr>
          <w:fldChar w:fldCharType="separate"/>
        </w:r>
        <w:r w:rsidRPr="00601931">
          <w:rPr>
            <w:rStyle w:val="Hyperlink"/>
            <w:noProof/>
          </w:rPr>
          <w:t>Bijlage 2: IMKL2015 waardelijsten.</w:t>
        </w:r>
        <w:r>
          <w:rPr>
            <w:noProof/>
            <w:webHidden/>
          </w:rPr>
          <w:tab/>
        </w:r>
        <w:r>
          <w:rPr>
            <w:noProof/>
            <w:webHidden/>
          </w:rPr>
          <w:fldChar w:fldCharType="begin"/>
        </w:r>
        <w:r>
          <w:rPr>
            <w:noProof/>
            <w:webHidden/>
          </w:rPr>
          <w:instrText xml:space="preserve"> PAGEREF _Toc473473930 \h </w:instrText>
        </w:r>
      </w:ins>
      <w:r>
        <w:rPr>
          <w:noProof/>
          <w:webHidden/>
        </w:rPr>
      </w:r>
      <w:r>
        <w:rPr>
          <w:noProof/>
          <w:webHidden/>
        </w:rPr>
        <w:fldChar w:fldCharType="separate"/>
      </w:r>
      <w:ins w:id="270" w:author="Paul Janssen" w:date="2017-01-29T17:22:00Z">
        <w:r>
          <w:rPr>
            <w:noProof/>
            <w:webHidden/>
          </w:rPr>
          <w:t>80</w:t>
        </w:r>
        <w:r>
          <w:rPr>
            <w:noProof/>
            <w:webHidden/>
          </w:rPr>
          <w:fldChar w:fldCharType="end"/>
        </w:r>
        <w:r w:rsidRPr="00601931">
          <w:rPr>
            <w:rStyle w:val="Hyperlink"/>
            <w:noProof/>
          </w:rPr>
          <w:fldChar w:fldCharType="end"/>
        </w:r>
      </w:ins>
    </w:p>
    <w:p w:rsidR="0064486E" w:rsidRDefault="0064486E">
      <w:pPr>
        <w:pStyle w:val="Inhopg1"/>
        <w:rPr>
          <w:ins w:id="271" w:author="Paul Janssen" w:date="2017-01-29T17:22:00Z"/>
          <w:rFonts w:asciiTheme="minorHAnsi" w:eastAsiaTheme="minorEastAsia" w:hAnsiTheme="minorHAnsi" w:cstheme="minorBidi"/>
          <w:noProof/>
          <w:sz w:val="22"/>
          <w:szCs w:val="22"/>
        </w:rPr>
      </w:pPr>
      <w:ins w:id="272" w:author="Paul Janssen" w:date="2017-01-29T17:22:00Z">
        <w:r w:rsidRPr="00601931">
          <w:rPr>
            <w:rStyle w:val="Hyperlink"/>
            <w:noProof/>
          </w:rPr>
          <w:fldChar w:fldCharType="begin"/>
        </w:r>
        <w:r w:rsidRPr="00601931">
          <w:rPr>
            <w:rStyle w:val="Hyperlink"/>
            <w:noProof/>
          </w:rPr>
          <w:instrText xml:space="preserve"> </w:instrText>
        </w:r>
        <w:r>
          <w:rPr>
            <w:noProof/>
          </w:rPr>
          <w:instrText>HYPERLINK \l "_Toc473473931"</w:instrText>
        </w:r>
        <w:r w:rsidRPr="00601931">
          <w:rPr>
            <w:rStyle w:val="Hyperlink"/>
            <w:noProof/>
          </w:rPr>
          <w:instrText xml:space="preserve"> </w:instrText>
        </w:r>
        <w:r w:rsidRPr="00601931">
          <w:rPr>
            <w:rStyle w:val="Hyperlink"/>
            <w:noProof/>
          </w:rPr>
          <w:fldChar w:fldCharType="separate"/>
        </w:r>
        <w:r w:rsidRPr="00601931">
          <w:rPr>
            <w:rStyle w:val="Hyperlink"/>
            <w:noProof/>
          </w:rPr>
          <w:t>Bijlage 3: Toelichting op geometriemodel.</w:t>
        </w:r>
        <w:r>
          <w:rPr>
            <w:noProof/>
            <w:webHidden/>
          </w:rPr>
          <w:tab/>
        </w:r>
        <w:r>
          <w:rPr>
            <w:noProof/>
            <w:webHidden/>
          </w:rPr>
          <w:fldChar w:fldCharType="begin"/>
        </w:r>
        <w:r>
          <w:rPr>
            <w:noProof/>
            <w:webHidden/>
          </w:rPr>
          <w:instrText xml:space="preserve"> PAGEREF _Toc473473931 \h </w:instrText>
        </w:r>
      </w:ins>
      <w:r>
        <w:rPr>
          <w:noProof/>
          <w:webHidden/>
        </w:rPr>
      </w:r>
      <w:r>
        <w:rPr>
          <w:noProof/>
          <w:webHidden/>
        </w:rPr>
        <w:fldChar w:fldCharType="separate"/>
      </w:r>
      <w:ins w:id="273" w:author="Paul Janssen" w:date="2017-01-29T17:22:00Z">
        <w:r>
          <w:rPr>
            <w:noProof/>
            <w:webHidden/>
          </w:rPr>
          <w:t>80</w:t>
        </w:r>
        <w:r>
          <w:rPr>
            <w:noProof/>
            <w:webHidden/>
          </w:rPr>
          <w:fldChar w:fldCharType="end"/>
        </w:r>
        <w:r w:rsidRPr="00601931">
          <w:rPr>
            <w:rStyle w:val="Hyperlink"/>
            <w:noProof/>
          </w:rPr>
          <w:fldChar w:fldCharType="end"/>
        </w:r>
      </w:ins>
    </w:p>
    <w:p w:rsidR="0063450E" w:rsidDel="000F3B9E" w:rsidRDefault="0063450E">
      <w:pPr>
        <w:pStyle w:val="Inhopg1"/>
        <w:rPr>
          <w:del w:id="274" w:author="Paul Janssen" w:date="2016-11-17T14:26:00Z"/>
          <w:rFonts w:asciiTheme="minorHAnsi" w:eastAsiaTheme="minorEastAsia" w:hAnsiTheme="minorHAnsi" w:cstheme="minorBidi"/>
          <w:noProof/>
          <w:sz w:val="22"/>
          <w:szCs w:val="22"/>
        </w:rPr>
      </w:pPr>
      <w:del w:id="275" w:author="Paul Janssen" w:date="2016-11-17T14:26:00Z">
        <w:r w:rsidRPr="000F3B9E" w:rsidDel="000F3B9E">
          <w:rPr>
            <w:rPrChange w:id="276" w:author="Paul Janssen" w:date="2016-11-17T14:26:00Z">
              <w:rPr>
                <w:rStyle w:val="Hyperlink"/>
                <w:noProof/>
              </w:rPr>
            </w:rPrChange>
          </w:rPr>
          <w:delText>Inleiding en leeswijzer.</w:delText>
        </w:r>
        <w:r w:rsidDel="000F3B9E">
          <w:rPr>
            <w:noProof/>
            <w:webHidden/>
          </w:rPr>
          <w:tab/>
          <w:delText>7</w:delText>
        </w:r>
      </w:del>
    </w:p>
    <w:p w:rsidR="0063450E" w:rsidDel="000F3B9E" w:rsidRDefault="0063450E">
      <w:pPr>
        <w:pStyle w:val="Inhopg1"/>
        <w:rPr>
          <w:del w:id="277" w:author="Paul Janssen" w:date="2016-11-17T14:26:00Z"/>
          <w:rFonts w:asciiTheme="minorHAnsi" w:eastAsiaTheme="minorEastAsia" w:hAnsiTheme="minorHAnsi" w:cstheme="minorBidi"/>
          <w:noProof/>
          <w:sz w:val="22"/>
          <w:szCs w:val="22"/>
        </w:rPr>
      </w:pPr>
      <w:del w:id="278" w:author="Paul Janssen" w:date="2016-11-17T14:26:00Z">
        <w:r w:rsidRPr="000F3B9E" w:rsidDel="000F3B9E">
          <w:rPr>
            <w:rPrChange w:id="279" w:author="Paul Janssen" w:date="2016-11-17T14:26:00Z">
              <w:rPr>
                <w:rStyle w:val="Hyperlink"/>
                <w:noProof/>
              </w:rPr>
            </w:rPrChange>
          </w:rPr>
          <w:delText>Scope</w:delText>
        </w:r>
        <w:r w:rsidDel="000F3B9E">
          <w:rPr>
            <w:noProof/>
            <w:webHidden/>
          </w:rPr>
          <w:tab/>
          <w:delText>8</w:delText>
        </w:r>
      </w:del>
    </w:p>
    <w:p w:rsidR="0063450E" w:rsidDel="000F3B9E" w:rsidRDefault="0063450E">
      <w:pPr>
        <w:pStyle w:val="Inhopg2"/>
        <w:rPr>
          <w:del w:id="280" w:author="Paul Janssen" w:date="2016-11-17T14:26:00Z"/>
          <w:rFonts w:asciiTheme="minorHAnsi" w:eastAsiaTheme="minorEastAsia" w:hAnsiTheme="minorHAnsi" w:cstheme="minorBidi"/>
          <w:sz w:val="22"/>
          <w:szCs w:val="22"/>
        </w:rPr>
      </w:pPr>
      <w:del w:id="281" w:author="Paul Janssen" w:date="2016-11-17T14:26:00Z">
        <w:r w:rsidRPr="000F3B9E" w:rsidDel="000F3B9E">
          <w:rPr>
            <w:rPrChange w:id="282" w:author="Paul Janssen" w:date="2016-11-17T14:26:00Z">
              <w:rPr>
                <w:rStyle w:val="Hyperlink"/>
              </w:rPr>
            </w:rPrChange>
          </w:rPr>
          <w:delText>2.1</w:delText>
        </w:r>
        <w:r w:rsidDel="000F3B9E">
          <w:rPr>
            <w:rFonts w:asciiTheme="minorHAnsi" w:eastAsiaTheme="minorEastAsia" w:hAnsiTheme="minorHAnsi" w:cstheme="minorBidi"/>
            <w:sz w:val="22"/>
            <w:szCs w:val="22"/>
          </w:rPr>
          <w:tab/>
        </w:r>
        <w:r w:rsidRPr="000F3B9E" w:rsidDel="000F3B9E">
          <w:rPr>
            <w:rPrChange w:id="283" w:author="Paul Janssen" w:date="2016-11-17T14:26:00Z">
              <w:rPr>
                <w:rStyle w:val="Hyperlink"/>
              </w:rPr>
            </w:rPrChange>
          </w:rPr>
          <w:delText>Scope.</w:delText>
        </w:r>
        <w:r w:rsidDel="000F3B9E">
          <w:rPr>
            <w:webHidden/>
          </w:rPr>
          <w:tab/>
          <w:delText>8</w:delText>
        </w:r>
      </w:del>
    </w:p>
    <w:p w:rsidR="0063450E" w:rsidDel="000F3B9E" w:rsidRDefault="0063450E">
      <w:pPr>
        <w:pStyle w:val="Inhopg1"/>
        <w:rPr>
          <w:del w:id="284" w:author="Paul Janssen" w:date="2016-11-17T14:26:00Z"/>
          <w:rFonts w:asciiTheme="minorHAnsi" w:eastAsiaTheme="minorEastAsia" w:hAnsiTheme="minorHAnsi" w:cstheme="minorBidi"/>
          <w:noProof/>
          <w:sz w:val="22"/>
          <w:szCs w:val="22"/>
        </w:rPr>
      </w:pPr>
      <w:del w:id="285" w:author="Paul Janssen" w:date="2016-11-17T14:26:00Z">
        <w:r w:rsidRPr="000F3B9E" w:rsidDel="000F3B9E">
          <w:rPr>
            <w:rPrChange w:id="286" w:author="Paul Janssen" w:date="2016-11-17T14:26:00Z">
              <w:rPr>
                <w:rStyle w:val="Hyperlink"/>
                <w:noProof/>
              </w:rPr>
            </w:rPrChange>
          </w:rPr>
          <w:delText>Overzicht</w:delText>
        </w:r>
        <w:r w:rsidDel="000F3B9E">
          <w:rPr>
            <w:noProof/>
            <w:webHidden/>
          </w:rPr>
          <w:tab/>
          <w:delText>9</w:delText>
        </w:r>
      </w:del>
    </w:p>
    <w:p w:rsidR="0063450E" w:rsidDel="000F3B9E" w:rsidRDefault="0063450E">
      <w:pPr>
        <w:pStyle w:val="Inhopg2"/>
        <w:rPr>
          <w:del w:id="287" w:author="Paul Janssen" w:date="2016-11-17T14:26:00Z"/>
          <w:rFonts w:asciiTheme="minorHAnsi" w:eastAsiaTheme="minorEastAsia" w:hAnsiTheme="minorHAnsi" w:cstheme="minorBidi"/>
          <w:sz w:val="22"/>
          <w:szCs w:val="22"/>
        </w:rPr>
      </w:pPr>
      <w:del w:id="288" w:author="Paul Janssen" w:date="2016-11-17T14:26:00Z">
        <w:r w:rsidRPr="000F3B9E" w:rsidDel="000F3B9E">
          <w:rPr>
            <w:rPrChange w:id="289" w:author="Paul Janssen" w:date="2016-11-17T14:26:00Z">
              <w:rPr>
                <w:rStyle w:val="Hyperlink"/>
              </w:rPr>
            </w:rPrChange>
          </w:rPr>
          <w:delText>3.1</w:delText>
        </w:r>
        <w:r w:rsidDel="000F3B9E">
          <w:rPr>
            <w:rFonts w:asciiTheme="minorHAnsi" w:eastAsiaTheme="minorEastAsia" w:hAnsiTheme="minorHAnsi" w:cstheme="minorBidi"/>
            <w:sz w:val="22"/>
            <w:szCs w:val="22"/>
          </w:rPr>
          <w:tab/>
        </w:r>
        <w:r w:rsidRPr="000F3B9E" w:rsidDel="000F3B9E">
          <w:rPr>
            <w:rPrChange w:id="290" w:author="Paul Janssen" w:date="2016-11-17T14:26:00Z">
              <w:rPr>
                <w:rStyle w:val="Hyperlink"/>
              </w:rPr>
            </w:rPrChange>
          </w:rPr>
          <w:delText>Naam en Acroniemen.</w:delText>
        </w:r>
        <w:r w:rsidDel="000F3B9E">
          <w:rPr>
            <w:webHidden/>
          </w:rPr>
          <w:tab/>
          <w:delText>9</w:delText>
        </w:r>
      </w:del>
    </w:p>
    <w:p w:rsidR="0063450E" w:rsidDel="000F3B9E" w:rsidRDefault="0063450E">
      <w:pPr>
        <w:pStyle w:val="Inhopg2"/>
        <w:rPr>
          <w:del w:id="291" w:author="Paul Janssen" w:date="2016-11-17T14:26:00Z"/>
          <w:rFonts w:asciiTheme="minorHAnsi" w:eastAsiaTheme="minorEastAsia" w:hAnsiTheme="minorHAnsi" w:cstheme="minorBidi"/>
          <w:sz w:val="22"/>
          <w:szCs w:val="22"/>
        </w:rPr>
      </w:pPr>
      <w:del w:id="292" w:author="Paul Janssen" w:date="2016-11-17T14:26:00Z">
        <w:r w:rsidRPr="000F3B9E" w:rsidDel="000F3B9E">
          <w:rPr>
            <w:rPrChange w:id="293" w:author="Paul Janssen" w:date="2016-11-17T14:26:00Z">
              <w:rPr>
                <w:rStyle w:val="Hyperlink"/>
              </w:rPr>
            </w:rPrChange>
          </w:rPr>
          <w:delText>3.2</w:delText>
        </w:r>
        <w:r w:rsidDel="000F3B9E">
          <w:rPr>
            <w:rFonts w:asciiTheme="minorHAnsi" w:eastAsiaTheme="minorEastAsia" w:hAnsiTheme="minorHAnsi" w:cstheme="minorBidi"/>
            <w:sz w:val="22"/>
            <w:szCs w:val="22"/>
          </w:rPr>
          <w:tab/>
        </w:r>
        <w:r w:rsidRPr="000F3B9E" w:rsidDel="000F3B9E">
          <w:rPr>
            <w:rPrChange w:id="294" w:author="Paul Janssen" w:date="2016-11-17T14:26:00Z">
              <w:rPr>
                <w:rStyle w:val="Hyperlink"/>
              </w:rPr>
            </w:rPrChange>
          </w:rPr>
          <w:delText>Informele beschrijving.</w:delText>
        </w:r>
        <w:r w:rsidDel="000F3B9E">
          <w:rPr>
            <w:webHidden/>
          </w:rPr>
          <w:tab/>
          <w:delText>9</w:delText>
        </w:r>
      </w:del>
    </w:p>
    <w:p w:rsidR="0063450E" w:rsidDel="000F3B9E" w:rsidRDefault="0063450E">
      <w:pPr>
        <w:pStyle w:val="Inhopg3"/>
        <w:rPr>
          <w:del w:id="295" w:author="Paul Janssen" w:date="2016-11-17T14:26:00Z"/>
          <w:rFonts w:asciiTheme="minorHAnsi" w:eastAsiaTheme="minorEastAsia" w:hAnsiTheme="minorHAnsi" w:cstheme="minorBidi"/>
          <w:noProof/>
          <w:sz w:val="22"/>
          <w:szCs w:val="22"/>
        </w:rPr>
      </w:pPr>
      <w:del w:id="296" w:author="Paul Janssen" w:date="2016-11-17T14:26:00Z">
        <w:r w:rsidRPr="000F3B9E" w:rsidDel="000F3B9E">
          <w:rPr>
            <w:rPrChange w:id="297" w:author="Paul Janssen" w:date="2016-11-17T14:26:00Z">
              <w:rPr>
                <w:rStyle w:val="Hyperlink"/>
                <w:noProof/>
              </w:rPr>
            </w:rPrChange>
          </w:rPr>
          <w:delText>3.2.1</w:delText>
        </w:r>
        <w:r w:rsidDel="000F3B9E">
          <w:rPr>
            <w:rFonts w:asciiTheme="minorHAnsi" w:eastAsiaTheme="minorEastAsia" w:hAnsiTheme="minorHAnsi" w:cstheme="minorBidi"/>
            <w:noProof/>
            <w:sz w:val="22"/>
            <w:szCs w:val="22"/>
          </w:rPr>
          <w:tab/>
        </w:r>
        <w:r w:rsidRPr="000F3B9E" w:rsidDel="000F3B9E">
          <w:rPr>
            <w:rPrChange w:id="298" w:author="Paul Janssen" w:date="2016-11-17T14:26:00Z">
              <w:rPr>
                <w:rStyle w:val="Hyperlink"/>
                <w:noProof/>
              </w:rPr>
            </w:rPrChange>
          </w:rPr>
          <w:delText>Definitie.</w:delText>
        </w:r>
        <w:r w:rsidDel="000F3B9E">
          <w:rPr>
            <w:noProof/>
            <w:webHidden/>
          </w:rPr>
          <w:tab/>
          <w:delText>9</w:delText>
        </w:r>
      </w:del>
    </w:p>
    <w:p w:rsidR="0063450E" w:rsidDel="000F3B9E" w:rsidRDefault="0063450E">
      <w:pPr>
        <w:pStyle w:val="Inhopg3"/>
        <w:rPr>
          <w:del w:id="299" w:author="Paul Janssen" w:date="2016-11-17T14:26:00Z"/>
          <w:rFonts w:asciiTheme="minorHAnsi" w:eastAsiaTheme="minorEastAsia" w:hAnsiTheme="minorHAnsi" w:cstheme="minorBidi"/>
          <w:noProof/>
          <w:sz w:val="22"/>
          <w:szCs w:val="22"/>
        </w:rPr>
      </w:pPr>
      <w:del w:id="300" w:author="Paul Janssen" w:date="2016-11-17T14:26:00Z">
        <w:r w:rsidRPr="000F3B9E" w:rsidDel="000F3B9E">
          <w:rPr>
            <w:rPrChange w:id="301" w:author="Paul Janssen" w:date="2016-11-17T14:26:00Z">
              <w:rPr>
                <w:rStyle w:val="Hyperlink"/>
                <w:noProof/>
              </w:rPr>
            </w:rPrChange>
          </w:rPr>
          <w:delText>3.2.2</w:delText>
        </w:r>
        <w:r w:rsidDel="000F3B9E">
          <w:rPr>
            <w:rFonts w:asciiTheme="minorHAnsi" w:eastAsiaTheme="minorEastAsia" w:hAnsiTheme="minorHAnsi" w:cstheme="minorBidi"/>
            <w:noProof/>
            <w:sz w:val="22"/>
            <w:szCs w:val="22"/>
          </w:rPr>
          <w:tab/>
        </w:r>
        <w:r w:rsidRPr="000F3B9E" w:rsidDel="000F3B9E">
          <w:rPr>
            <w:rPrChange w:id="302" w:author="Paul Janssen" w:date="2016-11-17T14:26:00Z">
              <w:rPr>
                <w:rStyle w:val="Hyperlink"/>
                <w:noProof/>
              </w:rPr>
            </w:rPrChange>
          </w:rPr>
          <w:delText>Beschrijving.</w:delText>
        </w:r>
        <w:r w:rsidDel="000F3B9E">
          <w:rPr>
            <w:noProof/>
            <w:webHidden/>
          </w:rPr>
          <w:tab/>
          <w:delText>9</w:delText>
        </w:r>
      </w:del>
    </w:p>
    <w:p w:rsidR="0063450E" w:rsidDel="000F3B9E" w:rsidRDefault="0063450E">
      <w:pPr>
        <w:pStyle w:val="Inhopg2"/>
        <w:rPr>
          <w:del w:id="303" w:author="Paul Janssen" w:date="2016-11-17T14:26:00Z"/>
          <w:rFonts w:asciiTheme="minorHAnsi" w:eastAsiaTheme="minorEastAsia" w:hAnsiTheme="minorHAnsi" w:cstheme="minorBidi"/>
          <w:sz w:val="22"/>
          <w:szCs w:val="22"/>
        </w:rPr>
      </w:pPr>
      <w:del w:id="304" w:author="Paul Janssen" w:date="2016-11-17T14:26:00Z">
        <w:r w:rsidRPr="000F3B9E" w:rsidDel="000F3B9E">
          <w:rPr>
            <w:rPrChange w:id="305" w:author="Paul Janssen" w:date="2016-11-17T14:26:00Z">
              <w:rPr>
                <w:rStyle w:val="Hyperlink"/>
              </w:rPr>
            </w:rPrChange>
          </w:rPr>
          <w:delText>3.3</w:delText>
        </w:r>
        <w:r w:rsidDel="000F3B9E">
          <w:rPr>
            <w:rFonts w:asciiTheme="minorHAnsi" w:eastAsiaTheme="minorEastAsia" w:hAnsiTheme="minorHAnsi" w:cstheme="minorBidi"/>
            <w:sz w:val="22"/>
            <w:szCs w:val="22"/>
          </w:rPr>
          <w:tab/>
        </w:r>
        <w:r w:rsidRPr="000F3B9E" w:rsidDel="000F3B9E">
          <w:rPr>
            <w:rPrChange w:id="306" w:author="Paul Janssen" w:date="2016-11-17T14:26:00Z">
              <w:rPr>
                <w:rStyle w:val="Hyperlink"/>
              </w:rPr>
            </w:rPrChange>
          </w:rPr>
          <w:delText>Normatieve referenties.</w:delText>
        </w:r>
        <w:r w:rsidDel="000F3B9E">
          <w:rPr>
            <w:webHidden/>
          </w:rPr>
          <w:tab/>
          <w:delText>11</w:delText>
        </w:r>
      </w:del>
    </w:p>
    <w:p w:rsidR="0063450E" w:rsidDel="000F3B9E" w:rsidRDefault="0063450E">
      <w:pPr>
        <w:pStyle w:val="Inhopg2"/>
        <w:rPr>
          <w:del w:id="307" w:author="Paul Janssen" w:date="2016-11-17T14:26:00Z"/>
          <w:rFonts w:asciiTheme="minorHAnsi" w:eastAsiaTheme="minorEastAsia" w:hAnsiTheme="minorHAnsi" w:cstheme="minorBidi"/>
          <w:sz w:val="22"/>
          <w:szCs w:val="22"/>
        </w:rPr>
      </w:pPr>
      <w:del w:id="308" w:author="Paul Janssen" w:date="2016-11-17T14:26:00Z">
        <w:r w:rsidRPr="000F3B9E" w:rsidDel="000F3B9E">
          <w:rPr>
            <w:rPrChange w:id="309" w:author="Paul Janssen" w:date="2016-11-17T14:26:00Z">
              <w:rPr>
                <w:rStyle w:val="Hyperlink"/>
              </w:rPr>
            </w:rPrChange>
          </w:rPr>
          <w:delText>3.4</w:delText>
        </w:r>
        <w:r w:rsidDel="000F3B9E">
          <w:rPr>
            <w:rFonts w:asciiTheme="minorHAnsi" w:eastAsiaTheme="minorEastAsia" w:hAnsiTheme="minorHAnsi" w:cstheme="minorBidi"/>
            <w:sz w:val="22"/>
            <w:szCs w:val="22"/>
          </w:rPr>
          <w:tab/>
        </w:r>
        <w:r w:rsidRPr="000F3B9E" w:rsidDel="000F3B9E">
          <w:rPr>
            <w:rPrChange w:id="310" w:author="Paul Janssen" w:date="2016-11-17T14:26:00Z">
              <w:rPr>
                <w:rStyle w:val="Hyperlink"/>
              </w:rPr>
            </w:rPrChange>
          </w:rPr>
          <w:delText>Totstandkoming.</w:delText>
        </w:r>
        <w:r w:rsidDel="000F3B9E">
          <w:rPr>
            <w:webHidden/>
          </w:rPr>
          <w:tab/>
          <w:delText>12</w:delText>
        </w:r>
      </w:del>
    </w:p>
    <w:p w:rsidR="0063450E" w:rsidDel="000F3B9E" w:rsidRDefault="0063450E">
      <w:pPr>
        <w:pStyle w:val="Inhopg2"/>
        <w:rPr>
          <w:del w:id="311" w:author="Paul Janssen" w:date="2016-11-17T14:26:00Z"/>
          <w:rFonts w:asciiTheme="minorHAnsi" w:eastAsiaTheme="minorEastAsia" w:hAnsiTheme="minorHAnsi" w:cstheme="minorBidi"/>
          <w:sz w:val="22"/>
          <w:szCs w:val="22"/>
        </w:rPr>
      </w:pPr>
      <w:del w:id="312" w:author="Paul Janssen" w:date="2016-11-17T14:26:00Z">
        <w:r w:rsidRPr="000F3B9E" w:rsidDel="000F3B9E">
          <w:rPr>
            <w:rPrChange w:id="313" w:author="Paul Janssen" w:date="2016-11-17T14:26:00Z">
              <w:rPr>
                <w:rStyle w:val="Hyperlink"/>
              </w:rPr>
            </w:rPrChange>
          </w:rPr>
          <w:delText>3.5</w:delText>
        </w:r>
        <w:r w:rsidDel="000F3B9E">
          <w:rPr>
            <w:rFonts w:asciiTheme="minorHAnsi" w:eastAsiaTheme="minorEastAsia" w:hAnsiTheme="minorHAnsi" w:cstheme="minorBidi"/>
            <w:sz w:val="22"/>
            <w:szCs w:val="22"/>
          </w:rPr>
          <w:tab/>
        </w:r>
        <w:r w:rsidRPr="000F3B9E" w:rsidDel="000F3B9E">
          <w:rPr>
            <w:rPrChange w:id="314" w:author="Paul Janssen" w:date="2016-11-17T14:26:00Z">
              <w:rPr>
                <w:rStyle w:val="Hyperlink"/>
              </w:rPr>
            </w:rPrChange>
          </w:rPr>
          <w:delText>Termen en definities.</w:delText>
        </w:r>
        <w:r w:rsidDel="000F3B9E">
          <w:rPr>
            <w:webHidden/>
          </w:rPr>
          <w:tab/>
          <w:delText>12</w:delText>
        </w:r>
      </w:del>
    </w:p>
    <w:p w:rsidR="0063450E" w:rsidDel="000F3B9E" w:rsidRDefault="0063450E">
      <w:pPr>
        <w:pStyle w:val="Inhopg2"/>
        <w:rPr>
          <w:del w:id="315" w:author="Paul Janssen" w:date="2016-11-17T14:26:00Z"/>
          <w:rFonts w:asciiTheme="minorHAnsi" w:eastAsiaTheme="minorEastAsia" w:hAnsiTheme="minorHAnsi" w:cstheme="minorBidi"/>
          <w:sz w:val="22"/>
          <w:szCs w:val="22"/>
        </w:rPr>
      </w:pPr>
      <w:del w:id="316" w:author="Paul Janssen" w:date="2016-11-17T14:26:00Z">
        <w:r w:rsidRPr="000F3B9E" w:rsidDel="000F3B9E">
          <w:rPr>
            <w:rPrChange w:id="317" w:author="Paul Janssen" w:date="2016-11-17T14:26:00Z">
              <w:rPr>
                <w:rStyle w:val="Hyperlink"/>
              </w:rPr>
            </w:rPrChange>
          </w:rPr>
          <w:delText>3.6</w:delText>
        </w:r>
        <w:r w:rsidDel="000F3B9E">
          <w:rPr>
            <w:rFonts w:asciiTheme="minorHAnsi" w:eastAsiaTheme="minorEastAsia" w:hAnsiTheme="minorHAnsi" w:cstheme="minorBidi"/>
            <w:sz w:val="22"/>
            <w:szCs w:val="22"/>
          </w:rPr>
          <w:tab/>
        </w:r>
        <w:r w:rsidRPr="000F3B9E" w:rsidDel="000F3B9E">
          <w:rPr>
            <w:rPrChange w:id="318" w:author="Paul Janssen" w:date="2016-11-17T14:26:00Z">
              <w:rPr>
                <w:rStyle w:val="Hyperlink"/>
              </w:rPr>
            </w:rPrChange>
          </w:rPr>
          <w:delText>Symbolen en afkortingen.</w:delText>
        </w:r>
        <w:r w:rsidDel="000F3B9E">
          <w:rPr>
            <w:webHidden/>
          </w:rPr>
          <w:tab/>
          <w:delText>15</w:delText>
        </w:r>
      </w:del>
    </w:p>
    <w:p w:rsidR="0063450E" w:rsidDel="000F3B9E" w:rsidRDefault="0063450E">
      <w:pPr>
        <w:pStyle w:val="Inhopg1"/>
        <w:rPr>
          <w:del w:id="319" w:author="Paul Janssen" w:date="2016-11-17T14:26:00Z"/>
          <w:rFonts w:asciiTheme="minorHAnsi" w:eastAsiaTheme="minorEastAsia" w:hAnsiTheme="minorHAnsi" w:cstheme="minorBidi"/>
          <w:noProof/>
          <w:sz w:val="22"/>
          <w:szCs w:val="22"/>
        </w:rPr>
      </w:pPr>
      <w:del w:id="320" w:author="Paul Janssen" w:date="2016-11-17T14:26:00Z">
        <w:r w:rsidRPr="000F3B9E" w:rsidDel="000F3B9E">
          <w:rPr>
            <w:rPrChange w:id="321" w:author="Paul Janssen" w:date="2016-11-17T14:26:00Z">
              <w:rPr>
                <w:rStyle w:val="Hyperlink"/>
                <w:noProof/>
              </w:rPr>
            </w:rPrChange>
          </w:rPr>
          <w:delText>Identificatie document</w:delText>
        </w:r>
        <w:r w:rsidDel="000F3B9E">
          <w:rPr>
            <w:noProof/>
            <w:webHidden/>
          </w:rPr>
          <w:tab/>
          <w:delText>17</w:delText>
        </w:r>
      </w:del>
    </w:p>
    <w:p w:rsidR="0063450E" w:rsidDel="000F3B9E" w:rsidRDefault="0063450E">
      <w:pPr>
        <w:pStyle w:val="Inhopg1"/>
        <w:rPr>
          <w:del w:id="322" w:author="Paul Janssen" w:date="2016-11-17T14:26:00Z"/>
          <w:rFonts w:asciiTheme="minorHAnsi" w:eastAsiaTheme="minorEastAsia" w:hAnsiTheme="minorHAnsi" w:cstheme="minorBidi"/>
          <w:noProof/>
          <w:sz w:val="22"/>
          <w:szCs w:val="22"/>
        </w:rPr>
      </w:pPr>
      <w:del w:id="323" w:author="Paul Janssen" w:date="2016-11-17T14:26:00Z">
        <w:r w:rsidRPr="000F3B9E" w:rsidDel="000F3B9E">
          <w:rPr>
            <w:rPrChange w:id="324" w:author="Paul Janssen" w:date="2016-11-17T14:26:00Z">
              <w:rPr>
                <w:rStyle w:val="Hyperlink"/>
                <w:noProof/>
              </w:rPr>
            </w:rPrChange>
          </w:rPr>
          <w:delText>Data content en structuur</w:delText>
        </w:r>
        <w:r w:rsidDel="000F3B9E">
          <w:rPr>
            <w:noProof/>
            <w:webHidden/>
          </w:rPr>
          <w:tab/>
          <w:delText>18</w:delText>
        </w:r>
      </w:del>
    </w:p>
    <w:p w:rsidR="0063450E" w:rsidDel="000F3B9E" w:rsidRDefault="0063450E">
      <w:pPr>
        <w:pStyle w:val="Inhopg2"/>
        <w:rPr>
          <w:del w:id="325" w:author="Paul Janssen" w:date="2016-11-17T14:26:00Z"/>
          <w:rFonts w:asciiTheme="minorHAnsi" w:eastAsiaTheme="minorEastAsia" w:hAnsiTheme="minorHAnsi" w:cstheme="minorBidi"/>
          <w:sz w:val="22"/>
          <w:szCs w:val="22"/>
        </w:rPr>
      </w:pPr>
      <w:del w:id="326" w:author="Paul Janssen" w:date="2016-11-17T14:26:00Z">
        <w:r w:rsidRPr="000F3B9E" w:rsidDel="000F3B9E">
          <w:rPr>
            <w:rPrChange w:id="327" w:author="Paul Janssen" w:date="2016-11-17T14:26:00Z">
              <w:rPr>
                <w:rStyle w:val="Hyperlink"/>
              </w:rPr>
            </w:rPrChange>
          </w:rPr>
          <w:delText>5.1</w:delText>
        </w:r>
        <w:r w:rsidDel="000F3B9E">
          <w:rPr>
            <w:rFonts w:asciiTheme="minorHAnsi" w:eastAsiaTheme="minorEastAsia" w:hAnsiTheme="minorHAnsi" w:cstheme="minorBidi"/>
            <w:sz w:val="22"/>
            <w:szCs w:val="22"/>
          </w:rPr>
          <w:tab/>
        </w:r>
        <w:r w:rsidRPr="000F3B9E" w:rsidDel="000F3B9E">
          <w:rPr>
            <w:rPrChange w:id="328" w:author="Paul Janssen" w:date="2016-11-17T14:26:00Z">
              <w:rPr>
                <w:rStyle w:val="Hyperlink"/>
              </w:rPr>
            </w:rPrChange>
          </w:rPr>
          <w:delText>Inleiding.</w:delText>
        </w:r>
        <w:r w:rsidDel="000F3B9E">
          <w:rPr>
            <w:webHidden/>
          </w:rPr>
          <w:tab/>
          <w:delText>18</w:delText>
        </w:r>
      </w:del>
    </w:p>
    <w:p w:rsidR="0063450E" w:rsidDel="000F3B9E" w:rsidRDefault="0063450E">
      <w:pPr>
        <w:pStyle w:val="Inhopg2"/>
        <w:rPr>
          <w:del w:id="329" w:author="Paul Janssen" w:date="2016-11-17T14:26:00Z"/>
          <w:rFonts w:asciiTheme="minorHAnsi" w:eastAsiaTheme="minorEastAsia" w:hAnsiTheme="minorHAnsi" w:cstheme="minorBidi"/>
          <w:sz w:val="22"/>
          <w:szCs w:val="22"/>
        </w:rPr>
      </w:pPr>
      <w:del w:id="330" w:author="Paul Janssen" w:date="2016-11-17T14:26:00Z">
        <w:r w:rsidRPr="000F3B9E" w:rsidDel="000F3B9E">
          <w:rPr>
            <w:rPrChange w:id="331" w:author="Paul Janssen" w:date="2016-11-17T14:26:00Z">
              <w:rPr>
                <w:rStyle w:val="Hyperlink"/>
              </w:rPr>
            </w:rPrChange>
          </w:rPr>
          <w:delText>5.2</w:delText>
        </w:r>
        <w:r w:rsidDel="000F3B9E">
          <w:rPr>
            <w:rFonts w:asciiTheme="minorHAnsi" w:eastAsiaTheme="minorEastAsia" w:hAnsiTheme="minorHAnsi" w:cstheme="minorBidi"/>
            <w:sz w:val="22"/>
            <w:szCs w:val="22"/>
          </w:rPr>
          <w:tab/>
        </w:r>
        <w:r w:rsidRPr="000F3B9E" w:rsidDel="000F3B9E">
          <w:rPr>
            <w:rPrChange w:id="332" w:author="Paul Janssen" w:date="2016-11-17T14:26:00Z">
              <w:rPr>
                <w:rStyle w:val="Hyperlink"/>
              </w:rPr>
            </w:rPrChange>
          </w:rPr>
          <w:delText>UML diagrammen.</w:delText>
        </w:r>
        <w:r w:rsidDel="000F3B9E">
          <w:rPr>
            <w:webHidden/>
          </w:rPr>
          <w:tab/>
          <w:delText>18</w:delText>
        </w:r>
      </w:del>
    </w:p>
    <w:p w:rsidR="0063450E" w:rsidDel="000F3B9E" w:rsidRDefault="0063450E">
      <w:pPr>
        <w:pStyle w:val="Inhopg3"/>
        <w:rPr>
          <w:del w:id="333" w:author="Paul Janssen" w:date="2016-11-17T14:26:00Z"/>
          <w:rFonts w:asciiTheme="minorHAnsi" w:eastAsiaTheme="minorEastAsia" w:hAnsiTheme="minorHAnsi" w:cstheme="minorBidi"/>
          <w:noProof/>
          <w:sz w:val="22"/>
          <w:szCs w:val="22"/>
        </w:rPr>
      </w:pPr>
      <w:del w:id="334" w:author="Paul Janssen" w:date="2016-11-17T14:26:00Z">
        <w:r w:rsidRPr="000F3B9E" w:rsidDel="000F3B9E">
          <w:rPr>
            <w:rPrChange w:id="335" w:author="Paul Janssen" w:date="2016-11-17T14:26:00Z">
              <w:rPr>
                <w:rStyle w:val="Hyperlink"/>
                <w:noProof/>
              </w:rPr>
            </w:rPrChange>
          </w:rPr>
          <w:delText>5.2.1</w:delText>
        </w:r>
        <w:r w:rsidDel="000F3B9E">
          <w:rPr>
            <w:rFonts w:asciiTheme="minorHAnsi" w:eastAsiaTheme="minorEastAsia" w:hAnsiTheme="minorHAnsi" w:cstheme="minorBidi"/>
            <w:noProof/>
            <w:sz w:val="22"/>
            <w:szCs w:val="22"/>
          </w:rPr>
          <w:tab/>
        </w:r>
        <w:r w:rsidRPr="000F3B9E" w:rsidDel="000F3B9E">
          <w:rPr>
            <w:rPrChange w:id="336" w:author="Paul Janssen" w:date="2016-11-17T14:26:00Z">
              <w:rPr>
                <w:rStyle w:val="Hyperlink"/>
                <w:noProof/>
              </w:rPr>
            </w:rPrChange>
          </w:rPr>
          <w:delText>Beschrijving algemeen principe: IMKL2015 als extensie op INSPIRE.</w:delText>
        </w:r>
        <w:r w:rsidDel="000F3B9E">
          <w:rPr>
            <w:noProof/>
            <w:webHidden/>
          </w:rPr>
          <w:tab/>
          <w:delText>18</w:delText>
        </w:r>
      </w:del>
    </w:p>
    <w:p w:rsidR="0063450E" w:rsidDel="000F3B9E" w:rsidRDefault="0063450E">
      <w:pPr>
        <w:pStyle w:val="Inhopg3"/>
        <w:rPr>
          <w:del w:id="337" w:author="Paul Janssen" w:date="2016-11-17T14:26:00Z"/>
          <w:rFonts w:asciiTheme="minorHAnsi" w:eastAsiaTheme="minorEastAsia" w:hAnsiTheme="minorHAnsi" w:cstheme="minorBidi"/>
          <w:noProof/>
          <w:sz w:val="22"/>
          <w:szCs w:val="22"/>
        </w:rPr>
      </w:pPr>
      <w:del w:id="338" w:author="Paul Janssen" w:date="2016-11-17T14:26:00Z">
        <w:r w:rsidRPr="000F3B9E" w:rsidDel="000F3B9E">
          <w:rPr>
            <w:rPrChange w:id="339" w:author="Paul Janssen" w:date="2016-11-17T14:26:00Z">
              <w:rPr>
                <w:rStyle w:val="Hyperlink"/>
                <w:noProof/>
              </w:rPr>
            </w:rPrChange>
          </w:rPr>
          <w:delText>5.2.2</w:delText>
        </w:r>
        <w:r w:rsidDel="000F3B9E">
          <w:rPr>
            <w:rFonts w:asciiTheme="minorHAnsi" w:eastAsiaTheme="minorEastAsia" w:hAnsiTheme="minorHAnsi" w:cstheme="minorBidi"/>
            <w:noProof/>
            <w:sz w:val="22"/>
            <w:szCs w:val="22"/>
          </w:rPr>
          <w:tab/>
        </w:r>
        <w:r w:rsidRPr="000F3B9E" w:rsidDel="000F3B9E">
          <w:rPr>
            <w:rPrChange w:id="340" w:author="Paul Janssen" w:date="2016-11-17T14:26:00Z">
              <w:rPr>
                <w:rStyle w:val="Hyperlink"/>
                <w:noProof/>
              </w:rPr>
            </w:rPrChange>
          </w:rPr>
          <w:delText>UML - WION overzicht.</w:delText>
        </w:r>
        <w:r w:rsidDel="000F3B9E">
          <w:rPr>
            <w:noProof/>
            <w:webHidden/>
          </w:rPr>
          <w:tab/>
          <w:delText>19</w:delText>
        </w:r>
      </w:del>
    </w:p>
    <w:p w:rsidR="0063450E" w:rsidDel="000F3B9E" w:rsidRDefault="0063450E">
      <w:pPr>
        <w:pStyle w:val="Inhopg3"/>
        <w:rPr>
          <w:del w:id="341" w:author="Paul Janssen" w:date="2016-11-17T14:26:00Z"/>
          <w:rFonts w:asciiTheme="minorHAnsi" w:eastAsiaTheme="minorEastAsia" w:hAnsiTheme="minorHAnsi" w:cstheme="minorBidi"/>
          <w:noProof/>
          <w:sz w:val="22"/>
          <w:szCs w:val="22"/>
        </w:rPr>
      </w:pPr>
      <w:del w:id="342" w:author="Paul Janssen" w:date="2016-11-17T14:26:00Z">
        <w:r w:rsidRPr="000F3B9E" w:rsidDel="000F3B9E">
          <w:rPr>
            <w:rPrChange w:id="343" w:author="Paul Janssen" w:date="2016-11-17T14:26:00Z">
              <w:rPr>
                <w:rStyle w:val="Hyperlink"/>
                <w:noProof/>
              </w:rPr>
            </w:rPrChange>
          </w:rPr>
          <w:delText>5.2.3</w:delText>
        </w:r>
        <w:r w:rsidDel="000F3B9E">
          <w:rPr>
            <w:rFonts w:asciiTheme="minorHAnsi" w:eastAsiaTheme="minorEastAsia" w:hAnsiTheme="minorHAnsi" w:cstheme="minorBidi"/>
            <w:noProof/>
            <w:sz w:val="22"/>
            <w:szCs w:val="22"/>
          </w:rPr>
          <w:tab/>
        </w:r>
        <w:r w:rsidRPr="000F3B9E" w:rsidDel="000F3B9E">
          <w:rPr>
            <w:rPrChange w:id="344" w:author="Paul Janssen" w:date="2016-11-17T14:26:00Z">
              <w:rPr>
                <w:rStyle w:val="Hyperlink"/>
                <w:noProof/>
              </w:rPr>
            </w:rPrChange>
          </w:rPr>
          <w:delText>Associaties in het model.</w:delText>
        </w:r>
        <w:r w:rsidDel="000F3B9E">
          <w:rPr>
            <w:noProof/>
            <w:webHidden/>
          </w:rPr>
          <w:tab/>
          <w:delText>22</w:delText>
        </w:r>
      </w:del>
    </w:p>
    <w:p w:rsidR="0063450E" w:rsidDel="000F3B9E" w:rsidRDefault="0063450E">
      <w:pPr>
        <w:pStyle w:val="Inhopg3"/>
        <w:rPr>
          <w:del w:id="345" w:author="Paul Janssen" w:date="2016-11-17T14:26:00Z"/>
          <w:rFonts w:asciiTheme="minorHAnsi" w:eastAsiaTheme="minorEastAsia" w:hAnsiTheme="minorHAnsi" w:cstheme="minorBidi"/>
          <w:noProof/>
          <w:sz w:val="22"/>
          <w:szCs w:val="22"/>
        </w:rPr>
      </w:pPr>
      <w:del w:id="346" w:author="Paul Janssen" w:date="2016-11-17T14:26:00Z">
        <w:r w:rsidRPr="000F3B9E" w:rsidDel="000F3B9E">
          <w:rPr>
            <w:rPrChange w:id="347" w:author="Paul Janssen" w:date="2016-11-17T14:26:00Z">
              <w:rPr>
                <w:rStyle w:val="Hyperlink"/>
                <w:noProof/>
              </w:rPr>
            </w:rPrChange>
          </w:rPr>
          <w:delText>5.2.4</w:delText>
        </w:r>
        <w:r w:rsidDel="000F3B9E">
          <w:rPr>
            <w:rFonts w:asciiTheme="minorHAnsi" w:eastAsiaTheme="minorEastAsia" w:hAnsiTheme="minorHAnsi" w:cstheme="minorBidi"/>
            <w:noProof/>
            <w:sz w:val="22"/>
            <w:szCs w:val="22"/>
          </w:rPr>
          <w:tab/>
        </w:r>
        <w:r w:rsidRPr="000F3B9E" w:rsidDel="000F3B9E">
          <w:rPr>
            <w:rPrChange w:id="348" w:author="Paul Janssen" w:date="2016-11-17T14:26:00Z">
              <w:rPr>
                <w:rStyle w:val="Hyperlink"/>
                <w:noProof/>
              </w:rPr>
            </w:rPrChange>
          </w:rPr>
          <w:delText>Numerieke waarden.</w:delText>
        </w:r>
        <w:r w:rsidDel="000F3B9E">
          <w:rPr>
            <w:noProof/>
            <w:webHidden/>
          </w:rPr>
          <w:tab/>
          <w:delText>22</w:delText>
        </w:r>
      </w:del>
    </w:p>
    <w:p w:rsidR="0063450E" w:rsidDel="000F3B9E" w:rsidRDefault="0063450E">
      <w:pPr>
        <w:pStyle w:val="Inhopg3"/>
        <w:rPr>
          <w:del w:id="349" w:author="Paul Janssen" w:date="2016-11-17T14:26:00Z"/>
          <w:rFonts w:asciiTheme="minorHAnsi" w:eastAsiaTheme="minorEastAsia" w:hAnsiTheme="minorHAnsi" w:cstheme="minorBidi"/>
          <w:noProof/>
          <w:sz w:val="22"/>
          <w:szCs w:val="22"/>
        </w:rPr>
      </w:pPr>
      <w:del w:id="350" w:author="Paul Janssen" w:date="2016-11-17T14:26:00Z">
        <w:r w:rsidRPr="000F3B9E" w:rsidDel="000F3B9E">
          <w:rPr>
            <w:rPrChange w:id="351" w:author="Paul Janssen" w:date="2016-11-17T14:26:00Z">
              <w:rPr>
                <w:rStyle w:val="Hyperlink"/>
                <w:noProof/>
              </w:rPr>
            </w:rPrChange>
          </w:rPr>
          <w:delText>5.2.5</w:delText>
        </w:r>
        <w:r w:rsidDel="000F3B9E">
          <w:rPr>
            <w:rFonts w:asciiTheme="minorHAnsi" w:eastAsiaTheme="minorEastAsia" w:hAnsiTheme="minorHAnsi" w:cstheme="minorBidi"/>
            <w:noProof/>
            <w:sz w:val="22"/>
            <w:szCs w:val="22"/>
          </w:rPr>
          <w:tab/>
        </w:r>
        <w:r w:rsidRPr="000F3B9E" w:rsidDel="000F3B9E">
          <w:rPr>
            <w:rPrChange w:id="352" w:author="Paul Janssen" w:date="2016-11-17T14:26:00Z">
              <w:rPr>
                <w:rStyle w:val="Hyperlink"/>
                <w:noProof/>
              </w:rPr>
            </w:rPrChange>
          </w:rPr>
          <w:delText>Waardelijsten zijn extern.</w:delText>
        </w:r>
        <w:r w:rsidDel="000F3B9E">
          <w:rPr>
            <w:noProof/>
            <w:webHidden/>
          </w:rPr>
          <w:tab/>
          <w:delText>22</w:delText>
        </w:r>
      </w:del>
    </w:p>
    <w:p w:rsidR="0063450E" w:rsidDel="000F3B9E" w:rsidRDefault="0063450E">
      <w:pPr>
        <w:pStyle w:val="Inhopg3"/>
        <w:rPr>
          <w:del w:id="353" w:author="Paul Janssen" w:date="2016-11-17T14:26:00Z"/>
          <w:rFonts w:asciiTheme="minorHAnsi" w:eastAsiaTheme="minorEastAsia" w:hAnsiTheme="minorHAnsi" w:cstheme="minorBidi"/>
          <w:noProof/>
          <w:sz w:val="22"/>
          <w:szCs w:val="22"/>
        </w:rPr>
      </w:pPr>
      <w:del w:id="354" w:author="Paul Janssen" w:date="2016-11-17T14:26:00Z">
        <w:r w:rsidRPr="000F3B9E" w:rsidDel="000F3B9E">
          <w:rPr>
            <w:rPrChange w:id="355" w:author="Paul Janssen" w:date="2016-11-17T14:26:00Z">
              <w:rPr>
                <w:rStyle w:val="Hyperlink"/>
                <w:noProof/>
              </w:rPr>
            </w:rPrChange>
          </w:rPr>
          <w:delText>5.2.6</w:delText>
        </w:r>
        <w:r w:rsidDel="000F3B9E">
          <w:rPr>
            <w:rFonts w:asciiTheme="minorHAnsi" w:eastAsiaTheme="minorEastAsia" w:hAnsiTheme="minorHAnsi" w:cstheme="minorBidi"/>
            <w:noProof/>
            <w:sz w:val="22"/>
            <w:szCs w:val="22"/>
          </w:rPr>
          <w:tab/>
        </w:r>
        <w:r w:rsidRPr="000F3B9E" w:rsidDel="000F3B9E">
          <w:rPr>
            <w:rPrChange w:id="356" w:author="Paul Janssen" w:date="2016-11-17T14:26:00Z">
              <w:rPr>
                <w:rStyle w:val="Hyperlink"/>
                <w:noProof/>
              </w:rPr>
            </w:rPrChange>
          </w:rPr>
          <w:delText>Basisattributen voor identificatie en labels.</w:delText>
        </w:r>
        <w:r w:rsidDel="000F3B9E">
          <w:rPr>
            <w:noProof/>
            <w:webHidden/>
          </w:rPr>
          <w:tab/>
          <w:delText>23</w:delText>
        </w:r>
      </w:del>
    </w:p>
    <w:p w:rsidR="0063450E" w:rsidDel="000F3B9E" w:rsidRDefault="0063450E">
      <w:pPr>
        <w:pStyle w:val="Inhopg3"/>
        <w:rPr>
          <w:del w:id="357" w:author="Paul Janssen" w:date="2016-11-17T14:26:00Z"/>
          <w:rFonts w:asciiTheme="minorHAnsi" w:eastAsiaTheme="minorEastAsia" w:hAnsiTheme="minorHAnsi" w:cstheme="minorBidi"/>
          <w:noProof/>
          <w:sz w:val="22"/>
          <w:szCs w:val="22"/>
        </w:rPr>
      </w:pPr>
      <w:del w:id="358" w:author="Paul Janssen" w:date="2016-11-17T14:26:00Z">
        <w:r w:rsidRPr="000F3B9E" w:rsidDel="000F3B9E">
          <w:rPr>
            <w:rPrChange w:id="359" w:author="Paul Janssen" w:date="2016-11-17T14:26:00Z">
              <w:rPr>
                <w:rStyle w:val="Hyperlink"/>
                <w:noProof/>
              </w:rPr>
            </w:rPrChange>
          </w:rPr>
          <w:delText>5.2.7</w:delText>
        </w:r>
        <w:r w:rsidDel="000F3B9E">
          <w:rPr>
            <w:rFonts w:asciiTheme="minorHAnsi" w:eastAsiaTheme="minorEastAsia" w:hAnsiTheme="minorHAnsi" w:cstheme="minorBidi"/>
            <w:noProof/>
            <w:sz w:val="22"/>
            <w:szCs w:val="22"/>
          </w:rPr>
          <w:tab/>
        </w:r>
        <w:r w:rsidRPr="000F3B9E" w:rsidDel="000F3B9E">
          <w:rPr>
            <w:rPrChange w:id="360" w:author="Paul Janssen" w:date="2016-11-17T14:26:00Z">
              <w:rPr>
                <w:rStyle w:val="Hyperlink"/>
                <w:noProof/>
              </w:rPr>
            </w:rPrChange>
          </w:rPr>
          <w:delText>IMKL2015 semantische kern.</w:delText>
        </w:r>
        <w:r w:rsidDel="000F3B9E">
          <w:rPr>
            <w:noProof/>
            <w:webHidden/>
          </w:rPr>
          <w:tab/>
          <w:delText>25</w:delText>
        </w:r>
      </w:del>
    </w:p>
    <w:p w:rsidR="0063450E" w:rsidDel="000F3B9E" w:rsidRDefault="0063450E">
      <w:pPr>
        <w:pStyle w:val="Inhopg3"/>
        <w:rPr>
          <w:del w:id="361" w:author="Paul Janssen" w:date="2016-11-17T14:26:00Z"/>
          <w:rFonts w:asciiTheme="minorHAnsi" w:eastAsiaTheme="minorEastAsia" w:hAnsiTheme="minorHAnsi" w:cstheme="minorBidi"/>
          <w:noProof/>
          <w:sz w:val="22"/>
          <w:szCs w:val="22"/>
        </w:rPr>
      </w:pPr>
      <w:del w:id="362" w:author="Paul Janssen" w:date="2016-11-17T14:26:00Z">
        <w:r w:rsidRPr="000F3B9E" w:rsidDel="000F3B9E">
          <w:rPr>
            <w:rPrChange w:id="363" w:author="Paul Janssen" w:date="2016-11-17T14:26:00Z">
              <w:rPr>
                <w:rStyle w:val="Hyperlink"/>
                <w:noProof/>
              </w:rPr>
            </w:rPrChange>
          </w:rPr>
          <w:delText>5.2.8</w:delText>
        </w:r>
        <w:r w:rsidDel="000F3B9E">
          <w:rPr>
            <w:rFonts w:asciiTheme="minorHAnsi" w:eastAsiaTheme="minorEastAsia" w:hAnsiTheme="minorHAnsi" w:cstheme="minorBidi"/>
            <w:noProof/>
            <w:sz w:val="22"/>
            <w:szCs w:val="22"/>
          </w:rPr>
          <w:tab/>
        </w:r>
        <w:r w:rsidRPr="000F3B9E" w:rsidDel="000F3B9E">
          <w:rPr>
            <w:rPrChange w:id="364" w:author="Paul Janssen" w:date="2016-11-17T14:26:00Z">
              <w:rPr>
                <w:rStyle w:val="Hyperlink"/>
                <w:noProof/>
              </w:rPr>
            </w:rPrChange>
          </w:rPr>
          <w:delText>Diepte.</w:delText>
        </w:r>
        <w:r w:rsidDel="000F3B9E">
          <w:rPr>
            <w:noProof/>
            <w:webHidden/>
          </w:rPr>
          <w:tab/>
          <w:delText>33</w:delText>
        </w:r>
      </w:del>
    </w:p>
    <w:p w:rsidR="0063450E" w:rsidDel="000F3B9E" w:rsidRDefault="0063450E">
      <w:pPr>
        <w:pStyle w:val="Inhopg3"/>
        <w:rPr>
          <w:del w:id="365" w:author="Paul Janssen" w:date="2016-11-17T14:26:00Z"/>
          <w:rFonts w:asciiTheme="minorHAnsi" w:eastAsiaTheme="minorEastAsia" w:hAnsiTheme="minorHAnsi" w:cstheme="minorBidi"/>
          <w:noProof/>
          <w:sz w:val="22"/>
          <w:szCs w:val="22"/>
        </w:rPr>
      </w:pPr>
      <w:del w:id="366" w:author="Paul Janssen" w:date="2016-11-17T14:26:00Z">
        <w:r w:rsidRPr="000F3B9E" w:rsidDel="000F3B9E">
          <w:rPr>
            <w:rPrChange w:id="367" w:author="Paul Janssen" w:date="2016-11-17T14:26:00Z">
              <w:rPr>
                <w:rStyle w:val="Hyperlink"/>
                <w:noProof/>
              </w:rPr>
            </w:rPrChange>
          </w:rPr>
          <w:delText>5.2.9</w:delText>
        </w:r>
        <w:r w:rsidDel="000F3B9E">
          <w:rPr>
            <w:rFonts w:asciiTheme="minorHAnsi" w:eastAsiaTheme="minorEastAsia" w:hAnsiTheme="minorHAnsi" w:cstheme="minorBidi"/>
            <w:noProof/>
            <w:sz w:val="22"/>
            <w:szCs w:val="22"/>
          </w:rPr>
          <w:tab/>
        </w:r>
        <w:r w:rsidRPr="000F3B9E" w:rsidDel="000F3B9E">
          <w:rPr>
            <w:rPrChange w:id="368" w:author="Paul Janssen" w:date="2016-11-17T14:26:00Z">
              <w:rPr>
                <w:rStyle w:val="Hyperlink"/>
                <w:noProof/>
              </w:rPr>
            </w:rPrChange>
          </w:rPr>
          <w:delText>Utiliteitsnet.</w:delText>
        </w:r>
        <w:r w:rsidDel="000F3B9E">
          <w:rPr>
            <w:noProof/>
            <w:webHidden/>
          </w:rPr>
          <w:tab/>
          <w:delText>35</w:delText>
        </w:r>
      </w:del>
    </w:p>
    <w:p w:rsidR="0063450E" w:rsidDel="000F3B9E" w:rsidRDefault="0063450E">
      <w:pPr>
        <w:pStyle w:val="Inhopg3"/>
        <w:rPr>
          <w:del w:id="369" w:author="Paul Janssen" w:date="2016-11-17T14:26:00Z"/>
          <w:rFonts w:asciiTheme="minorHAnsi" w:eastAsiaTheme="minorEastAsia" w:hAnsiTheme="minorHAnsi" w:cstheme="minorBidi"/>
          <w:noProof/>
          <w:sz w:val="22"/>
          <w:szCs w:val="22"/>
        </w:rPr>
      </w:pPr>
      <w:del w:id="370" w:author="Paul Janssen" w:date="2016-11-17T14:26:00Z">
        <w:r w:rsidRPr="000F3B9E" w:rsidDel="000F3B9E">
          <w:rPr>
            <w:rPrChange w:id="371" w:author="Paul Janssen" w:date="2016-11-17T14:26:00Z">
              <w:rPr>
                <w:rStyle w:val="Hyperlink"/>
                <w:noProof/>
              </w:rPr>
            </w:rPrChange>
          </w:rPr>
          <w:delText>5.2.10</w:delText>
        </w:r>
        <w:r w:rsidDel="000F3B9E">
          <w:rPr>
            <w:rFonts w:asciiTheme="minorHAnsi" w:eastAsiaTheme="minorEastAsia" w:hAnsiTheme="minorHAnsi" w:cstheme="minorBidi"/>
            <w:noProof/>
            <w:sz w:val="22"/>
            <w:szCs w:val="22"/>
          </w:rPr>
          <w:tab/>
        </w:r>
        <w:r w:rsidRPr="000F3B9E" w:rsidDel="000F3B9E">
          <w:rPr>
            <w:rPrChange w:id="372" w:author="Paul Janssen" w:date="2016-11-17T14:26:00Z">
              <w:rPr>
                <w:rStyle w:val="Hyperlink"/>
                <w:noProof/>
              </w:rPr>
            </w:rPrChange>
          </w:rPr>
          <w:delText>KabelOfLeiding.</w:delText>
        </w:r>
        <w:r w:rsidDel="000F3B9E">
          <w:rPr>
            <w:noProof/>
            <w:webHidden/>
          </w:rPr>
          <w:tab/>
          <w:delText>37</w:delText>
        </w:r>
      </w:del>
    </w:p>
    <w:p w:rsidR="0063450E" w:rsidDel="000F3B9E" w:rsidRDefault="0063450E">
      <w:pPr>
        <w:pStyle w:val="Inhopg3"/>
        <w:rPr>
          <w:del w:id="373" w:author="Paul Janssen" w:date="2016-11-17T14:26:00Z"/>
          <w:rFonts w:asciiTheme="minorHAnsi" w:eastAsiaTheme="minorEastAsia" w:hAnsiTheme="minorHAnsi" w:cstheme="minorBidi"/>
          <w:noProof/>
          <w:sz w:val="22"/>
          <w:szCs w:val="22"/>
        </w:rPr>
      </w:pPr>
      <w:del w:id="374" w:author="Paul Janssen" w:date="2016-11-17T14:26:00Z">
        <w:r w:rsidRPr="000F3B9E" w:rsidDel="000F3B9E">
          <w:rPr>
            <w:rPrChange w:id="375" w:author="Paul Janssen" w:date="2016-11-17T14:26:00Z">
              <w:rPr>
                <w:rStyle w:val="Hyperlink"/>
                <w:noProof/>
              </w:rPr>
            </w:rPrChange>
          </w:rPr>
          <w:delText>5.2.11</w:delText>
        </w:r>
        <w:r w:rsidDel="000F3B9E">
          <w:rPr>
            <w:rFonts w:asciiTheme="minorHAnsi" w:eastAsiaTheme="minorEastAsia" w:hAnsiTheme="minorHAnsi" w:cstheme="minorBidi"/>
            <w:noProof/>
            <w:sz w:val="22"/>
            <w:szCs w:val="22"/>
          </w:rPr>
          <w:tab/>
        </w:r>
        <w:r w:rsidRPr="000F3B9E" w:rsidDel="000F3B9E">
          <w:rPr>
            <w:rPrChange w:id="376" w:author="Paul Janssen" w:date="2016-11-17T14:26:00Z">
              <w:rPr>
                <w:rStyle w:val="Hyperlink"/>
                <w:noProof/>
              </w:rPr>
            </w:rPrChange>
          </w:rPr>
          <w:delText>Leidingelement.</w:delText>
        </w:r>
        <w:r w:rsidDel="000F3B9E">
          <w:rPr>
            <w:noProof/>
            <w:webHidden/>
          </w:rPr>
          <w:tab/>
          <w:delText>39</w:delText>
        </w:r>
      </w:del>
    </w:p>
    <w:p w:rsidR="0063450E" w:rsidDel="000F3B9E" w:rsidRDefault="0063450E">
      <w:pPr>
        <w:pStyle w:val="Inhopg3"/>
        <w:rPr>
          <w:del w:id="377" w:author="Paul Janssen" w:date="2016-11-17T14:26:00Z"/>
          <w:rFonts w:asciiTheme="minorHAnsi" w:eastAsiaTheme="minorEastAsia" w:hAnsiTheme="minorHAnsi" w:cstheme="minorBidi"/>
          <w:noProof/>
          <w:sz w:val="22"/>
          <w:szCs w:val="22"/>
        </w:rPr>
      </w:pPr>
      <w:del w:id="378" w:author="Paul Janssen" w:date="2016-11-17T14:26:00Z">
        <w:r w:rsidRPr="000F3B9E" w:rsidDel="000F3B9E">
          <w:rPr>
            <w:rPrChange w:id="379" w:author="Paul Janssen" w:date="2016-11-17T14:26:00Z">
              <w:rPr>
                <w:rStyle w:val="Hyperlink"/>
                <w:noProof/>
              </w:rPr>
            </w:rPrChange>
          </w:rPr>
          <w:delText>5.2.12</w:delText>
        </w:r>
        <w:r w:rsidDel="000F3B9E">
          <w:rPr>
            <w:rFonts w:asciiTheme="minorHAnsi" w:eastAsiaTheme="minorEastAsia" w:hAnsiTheme="minorHAnsi" w:cstheme="minorBidi"/>
            <w:noProof/>
            <w:sz w:val="22"/>
            <w:szCs w:val="22"/>
          </w:rPr>
          <w:tab/>
        </w:r>
        <w:r w:rsidRPr="000F3B9E" w:rsidDel="000F3B9E">
          <w:rPr>
            <w:rPrChange w:id="380" w:author="Paul Janssen" w:date="2016-11-17T14:26:00Z">
              <w:rPr>
                <w:rStyle w:val="Hyperlink"/>
                <w:noProof/>
              </w:rPr>
            </w:rPrChange>
          </w:rPr>
          <w:delText>KabelEnLeidingContainer.</w:delText>
        </w:r>
        <w:r w:rsidDel="000F3B9E">
          <w:rPr>
            <w:noProof/>
            <w:webHidden/>
          </w:rPr>
          <w:tab/>
          <w:delText>40</w:delText>
        </w:r>
      </w:del>
    </w:p>
    <w:p w:rsidR="0063450E" w:rsidDel="000F3B9E" w:rsidRDefault="0063450E">
      <w:pPr>
        <w:pStyle w:val="Inhopg3"/>
        <w:rPr>
          <w:del w:id="381" w:author="Paul Janssen" w:date="2016-11-17T14:26:00Z"/>
          <w:rFonts w:asciiTheme="minorHAnsi" w:eastAsiaTheme="minorEastAsia" w:hAnsiTheme="minorHAnsi" w:cstheme="minorBidi"/>
          <w:noProof/>
          <w:sz w:val="22"/>
          <w:szCs w:val="22"/>
        </w:rPr>
      </w:pPr>
      <w:del w:id="382" w:author="Paul Janssen" w:date="2016-11-17T14:26:00Z">
        <w:r w:rsidRPr="000F3B9E" w:rsidDel="000F3B9E">
          <w:rPr>
            <w:rPrChange w:id="383" w:author="Paul Janssen" w:date="2016-11-17T14:26:00Z">
              <w:rPr>
                <w:rStyle w:val="Hyperlink"/>
                <w:noProof/>
              </w:rPr>
            </w:rPrChange>
          </w:rPr>
          <w:delText>5.2.13</w:delText>
        </w:r>
        <w:r w:rsidDel="000F3B9E">
          <w:rPr>
            <w:rFonts w:asciiTheme="minorHAnsi" w:eastAsiaTheme="minorEastAsia" w:hAnsiTheme="minorHAnsi" w:cstheme="minorBidi"/>
            <w:noProof/>
            <w:sz w:val="22"/>
            <w:szCs w:val="22"/>
          </w:rPr>
          <w:tab/>
        </w:r>
        <w:r w:rsidRPr="000F3B9E" w:rsidDel="000F3B9E">
          <w:rPr>
            <w:rPrChange w:id="384" w:author="Paul Janssen" w:date="2016-11-17T14:26:00Z">
              <w:rPr>
                <w:rStyle w:val="Hyperlink"/>
                <w:noProof/>
              </w:rPr>
            </w:rPrChange>
          </w:rPr>
          <w:delText>ContainerLeidingelement.</w:delText>
        </w:r>
        <w:r w:rsidDel="000F3B9E">
          <w:rPr>
            <w:noProof/>
            <w:webHidden/>
          </w:rPr>
          <w:tab/>
          <w:delText>42</w:delText>
        </w:r>
      </w:del>
    </w:p>
    <w:p w:rsidR="0063450E" w:rsidDel="000F3B9E" w:rsidRDefault="0063450E">
      <w:pPr>
        <w:pStyle w:val="Inhopg3"/>
        <w:rPr>
          <w:del w:id="385" w:author="Paul Janssen" w:date="2016-11-17T14:26:00Z"/>
          <w:rFonts w:asciiTheme="minorHAnsi" w:eastAsiaTheme="minorEastAsia" w:hAnsiTheme="minorHAnsi" w:cstheme="minorBidi"/>
          <w:noProof/>
          <w:sz w:val="22"/>
          <w:szCs w:val="22"/>
        </w:rPr>
      </w:pPr>
      <w:del w:id="386" w:author="Paul Janssen" w:date="2016-11-17T14:26:00Z">
        <w:r w:rsidRPr="000F3B9E" w:rsidDel="000F3B9E">
          <w:rPr>
            <w:rPrChange w:id="387" w:author="Paul Janssen" w:date="2016-11-17T14:26:00Z">
              <w:rPr>
                <w:rStyle w:val="Hyperlink"/>
                <w:noProof/>
              </w:rPr>
            </w:rPrChange>
          </w:rPr>
          <w:delText>5.2.14</w:delText>
        </w:r>
        <w:r w:rsidDel="000F3B9E">
          <w:rPr>
            <w:rFonts w:asciiTheme="minorHAnsi" w:eastAsiaTheme="minorEastAsia" w:hAnsiTheme="minorHAnsi" w:cstheme="minorBidi"/>
            <w:noProof/>
            <w:sz w:val="22"/>
            <w:szCs w:val="22"/>
          </w:rPr>
          <w:tab/>
        </w:r>
        <w:r w:rsidRPr="000F3B9E" w:rsidDel="000F3B9E">
          <w:rPr>
            <w:rPrChange w:id="388" w:author="Paul Janssen" w:date="2016-11-17T14:26:00Z">
              <w:rPr>
                <w:rStyle w:val="Hyperlink"/>
                <w:noProof/>
              </w:rPr>
            </w:rPrChange>
          </w:rPr>
          <w:delText>Relaties tussen KabelEnLeiding, Leidingelement en container objecten.</w:delText>
        </w:r>
        <w:r w:rsidDel="000F3B9E">
          <w:rPr>
            <w:noProof/>
            <w:webHidden/>
          </w:rPr>
          <w:tab/>
          <w:delText>43</w:delText>
        </w:r>
      </w:del>
    </w:p>
    <w:p w:rsidR="0063450E" w:rsidDel="000F3B9E" w:rsidRDefault="0063450E">
      <w:pPr>
        <w:pStyle w:val="Inhopg3"/>
        <w:rPr>
          <w:del w:id="389" w:author="Paul Janssen" w:date="2016-11-17T14:26:00Z"/>
          <w:rFonts w:asciiTheme="minorHAnsi" w:eastAsiaTheme="minorEastAsia" w:hAnsiTheme="minorHAnsi" w:cstheme="minorBidi"/>
          <w:noProof/>
          <w:sz w:val="22"/>
          <w:szCs w:val="22"/>
        </w:rPr>
      </w:pPr>
      <w:del w:id="390" w:author="Paul Janssen" w:date="2016-11-17T14:26:00Z">
        <w:r w:rsidRPr="000F3B9E" w:rsidDel="000F3B9E">
          <w:rPr>
            <w:rPrChange w:id="391" w:author="Paul Janssen" w:date="2016-11-17T14:26:00Z">
              <w:rPr>
                <w:rStyle w:val="Hyperlink"/>
                <w:noProof/>
              </w:rPr>
            </w:rPrChange>
          </w:rPr>
          <w:delText>5.2.15</w:delText>
        </w:r>
        <w:r w:rsidDel="000F3B9E">
          <w:rPr>
            <w:rFonts w:asciiTheme="minorHAnsi" w:eastAsiaTheme="minorEastAsia" w:hAnsiTheme="minorHAnsi" w:cstheme="minorBidi"/>
            <w:noProof/>
            <w:sz w:val="22"/>
            <w:szCs w:val="22"/>
          </w:rPr>
          <w:tab/>
        </w:r>
        <w:r w:rsidRPr="000F3B9E" w:rsidDel="000F3B9E">
          <w:rPr>
            <w:rPrChange w:id="392" w:author="Paul Janssen" w:date="2016-11-17T14:26:00Z">
              <w:rPr>
                <w:rStyle w:val="Hyperlink"/>
                <w:noProof/>
              </w:rPr>
            </w:rPrChange>
          </w:rPr>
          <w:delText>Diagram per type kabel of leiding.</w:delText>
        </w:r>
        <w:r w:rsidDel="000F3B9E">
          <w:rPr>
            <w:noProof/>
            <w:webHidden/>
          </w:rPr>
          <w:tab/>
          <w:delText>44</w:delText>
        </w:r>
      </w:del>
    </w:p>
    <w:p w:rsidR="0063450E" w:rsidDel="000F3B9E" w:rsidRDefault="0063450E">
      <w:pPr>
        <w:pStyle w:val="Inhopg3"/>
        <w:rPr>
          <w:del w:id="393" w:author="Paul Janssen" w:date="2016-11-17T14:26:00Z"/>
          <w:rFonts w:asciiTheme="minorHAnsi" w:eastAsiaTheme="minorEastAsia" w:hAnsiTheme="minorHAnsi" w:cstheme="minorBidi"/>
          <w:noProof/>
          <w:sz w:val="22"/>
          <w:szCs w:val="22"/>
        </w:rPr>
      </w:pPr>
      <w:del w:id="394" w:author="Paul Janssen" w:date="2016-11-17T14:26:00Z">
        <w:r w:rsidRPr="000F3B9E" w:rsidDel="000F3B9E">
          <w:rPr>
            <w:rPrChange w:id="395" w:author="Paul Janssen" w:date="2016-11-17T14:26:00Z">
              <w:rPr>
                <w:rStyle w:val="Hyperlink"/>
                <w:noProof/>
              </w:rPr>
            </w:rPrChange>
          </w:rPr>
          <w:delText>5.2.16</w:delText>
        </w:r>
        <w:r w:rsidDel="000F3B9E">
          <w:rPr>
            <w:rFonts w:asciiTheme="minorHAnsi" w:eastAsiaTheme="minorEastAsia" w:hAnsiTheme="minorHAnsi" w:cstheme="minorBidi"/>
            <w:noProof/>
            <w:sz w:val="22"/>
            <w:szCs w:val="22"/>
          </w:rPr>
          <w:tab/>
        </w:r>
        <w:r w:rsidRPr="000F3B9E" w:rsidDel="000F3B9E">
          <w:rPr>
            <w:rPrChange w:id="396" w:author="Paul Janssen" w:date="2016-11-17T14:26:00Z">
              <w:rPr>
                <w:rStyle w:val="Hyperlink"/>
                <w:noProof/>
              </w:rPr>
            </w:rPrChange>
          </w:rPr>
          <w:delText>Elektriciteitskabel.</w:delText>
        </w:r>
        <w:r w:rsidDel="000F3B9E">
          <w:rPr>
            <w:noProof/>
            <w:webHidden/>
          </w:rPr>
          <w:tab/>
          <w:delText>45</w:delText>
        </w:r>
      </w:del>
    </w:p>
    <w:p w:rsidR="0063450E" w:rsidDel="000F3B9E" w:rsidRDefault="0063450E">
      <w:pPr>
        <w:pStyle w:val="Inhopg3"/>
        <w:rPr>
          <w:del w:id="397" w:author="Paul Janssen" w:date="2016-11-17T14:26:00Z"/>
          <w:rFonts w:asciiTheme="minorHAnsi" w:eastAsiaTheme="minorEastAsia" w:hAnsiTheme="minorHAnsi" w:cstheme="minorBidi"/>
          <w:noProof/>
          <w:sz w:val="22"/>
          <w:szCs w:val="22"/>
        </w:rPr>
      </w:pPr>
      <w:del w:id="398" w:author="Paul Janssen" w:date="2016-11-17T14:26:00Z">
        <w:r w:rsidRPr="000F3B9E" w:rsidDel="000F3B9E">
          <w:rPr>
            <w:rPrChange w:id="399" w:author="Paul Janssen" w:date="2016-11-17T14:26:00Z">
              <w:rPr>
                <w:rStyle w:val="Hyperlink"/>
                <w:noProof/>
              </w:rPr>
            </w:rPrChange>
          </w:rPr>
          <w:delText>5.2.17</w:delText>
        </w:r>
        <w:r w:rsidDel="000F3B9E">
          <w:rPr>
            <w:rFonts w:asciiTheme="minorHAnsi" w:eastAsiaTheme="minorEastAsia" w:hAnsiTheme="minorHAnsi" w:cstheme="minorBidi"/>
            <w:noProof/>
            <w:sz w:val="22"/>
            <w:szCs w:val="22"/>
          </w:rPr>
          <w:tab/>
        </w:r>
        <w:r w:rsidRPr="000F3B9E" w:rsidDel="000F3B9E">
          <w:rPr>
            <w:rPrChange w:id="400" w:author="Paul Janssen" w:date="2016-11-17T14:26:00Z">
              <w:rPr>
                <w:rStyle w:val="Hyperlink"/>
                <w:noProof/>
              </w:rPr>
            </w:rPrChange>
          </w:rPr>
          <w:delText>Telecommunicatiekabel.</w:delText>
        </w:r>
        <w:r w:rsidDel="000F3B9E">
          <w:rPr>
            <w:noProof/>
            <w:webHidden/>
          </w:rPr>
          <w:tab/>
          <w:delText>46</w:delText>
        </w:r>
      </w:del>
    </w:p>
    <w:p w:rsidR="0063450E" w:rsidDel="000F3B9E" w:rsidRDefault="0063450E">
      <w:pPr>
        <w:pStyle w:val="Inhopg3"/>
        <w:rPr>
          <w:del w:id="401" w:author="Paul Janssen" w:date="2016-11-17T14:26:00Z"/>
          <w:rFonts w:asciiTheme="minorHAnsi" w:eastAsiaTheme="minorEastAsia" w:hAnsiTheme="minorHAnsi" w:cstheme="minorBidi"/>
          <w:noProof/>
          <w:sz w:val="22"/>
          <w:szCs w:val="22"/>
        </w:rPr>
      </w:pPr>
      <w:del w:id="402" w:author="Paul Janssen" w:date="2016-11-17T14:26:00Z">
        <w:r w:rsidRPr="000F3B9E" w:rsidDel="000F3B9E">
          <w:rPr>
            <w:rPrChange w:id="403" w:author="Paul Janssen" w:date="2016-11-17T14:26:00Z">
              <w:rPr>
                <w:rStyle w:val="Hyperlink"/>
                <w:noProof/>
              </w:rPr>
            </w:rPrChange>
          </w:rPr>
          <w:delText>5.2.18</w:delText>
        </w:r>
        <w:r w:rsidDel="000F3B9E">
          <w:rPr>
            <w:rFonts w:asciiTheme="minorHAnsi" w:eastAsiaTheme="minorEastAsia" w:hAnsiTheme="minorHAnsi" w:cstheme="minorBidi"/>
            <w:noProof/>
            <w:sz w:val="22"/>
            <w:szCs w:val="22"/>
          </w:rPr>
          <w:tab/>
        </w:r>
        <w:r w:rsidRPr="000F3B9E" w:rsidDel="000F3B9E">
          <w:rPr>
            <w:rPrChange w:id="404" w:author="Paul Janssen" w:date="2016-11-17T14:26:00Z">
              <w:rPr>
                <w:rStyle w:val="Hyperlink"/>
                <w:noProof/>
              </w:rPr>
            </w:rPrChange>
          </w:rPr>
          <w:delText>Olie-gas-chemicalienpijpleiding.</w:delText>
        </w:r>
        <w:r w:rsidDel="000F3B9E">
          <w:rPr>
            <w:noProof/>
            <w:webHidden/>
          </w:rPr>
          <w:tab/>
          <w:delText>47</w:delText>
        </w:r>
      </w:del>
    </w:p>
    <w:p w:rsidR="0063450E" w:rsidDel="000F3B9E" w:rsidRDefault="0063450E">
      <w:pPr>
        <w:pStyle w:val="Inhopg3"/>
        <w:rPr>
          <w:del w:id="405" w:author="Paul Janssen" w:date="2016-11-17T14:26:00Z"/>
          <w:rFonts w:asciiTheme="minorHAnsi" w:eastAsiaTheme="minorEastAsia" w:hAnsiTheme="minorHAnsi" w:cstheme="minorBidi"/>
          <w:noProof/>
          <w:sz w:val="22"/>
          <w:szCs w:val="22"/>
        </w:rPr>
      </w:pPr>
      <w:del w:id="406" w:author="Paul Janssen" w:date="2016-11-17T14:26:00Z">
        <w:r w:rsidRPr="000F3B9E" w:rsidDel="000F3B9E">
          <w:rPr>
            <w:rPrChange w:id="407" w:author="Paul Janssen" w:date="2016-11-17T14:26:00Z">
              <w:rPr>
                <w:rStyle w:val="Hyperlink"/>
                <w:noProof/>
              </w:rPr>
            </w:rPrChange>
          </w:rPr>
          <w:delText>5.2.19</w:delText>
        </w:r>
        <w:r w:rsidDel="000F3B9E">
          <w:rPr>
            <w:rFonts w:asciiTheme="minorHAnsi" w:eastAsiaTheme="minorEastAsia" w:hAnsiTheme="minorHAnsi" w:cstheme="minorBidi"/>
            <w:noProof/>
            <w:sz w:val="22"/>
            <w:szCs w:val="22"/>
          </w:rPr>
          <w:tab/>
        </w:r>
        <w:r w:rsidRPr="000F3B9E" w:rsidDel="000F3B9E">
          <w:rPr>
            <w:rPrChange w:id="408" w:author="Paul Janssen" w:date="2016-11-17T14:26:00Z">
              <w:rPr>
                <w:rStyle w:val="Hyperlink"/>
                <w:noProof/>
              </w:rPr>
            </w:rPrChange>
          </w:rPr>
          <w:delText>Rioolleiding.</w:delText>
        </w:r>
        <w:r w:rsidDel="000F3B9E">
          <w:rPr>
            <w:noProof/>
            <w:webHidden/>
          </w:rPr>
          <w:tab/>
          <w:delText>48</w:delText>
        </w:r>
      </w:del>
    </w:p>
    <w:p w:rsidR="0063450E" w:rsidDel="000F3B9E" w:rsidRDefault="0063450E">
      <w:pPr>
        <w:pStyle w:val="Inhopg3"/>
        <w:rPr>
          <w:del w:id="409" w:author="Paul Janssen" w:date="2016-11-17T14:26:00Z"/>
          <w:rFonts w:asciiTheme="minorHAnsi" w:eastAsiaTheme="minorEastAsia" w:hAnsiTheme="minorHAnsi" w:cstheme="minorBidi"/>
          <w:noProof/>
          <w:sz w:val="22"/>
          <w:szCs w:val="22"/>
        </w:rPr>
      </w:pPr>
      <w:del w:id="410" w:author="Paul Janssen" w:date="2016-11-17T14:26:00Z">
        <w:r w:rsidRPr="000F3B9E" w:rsidDel="000F3B9E">
          <w:rPr>
            <w:rPrChange w:id="411" w:author="Paul Janssen" w:date="2016-11-17T14:26:00Z">
              <w:rPr>
                <w:rStyle w:val="Hyperlink"/>
                <w:noProof/>
              </w:rPr>
            </w:rPrChange>
          </w:rPr>
          <w:delText>5.2.20</w:delText>
        </w:r>
        <w:r w:rsidDel="000F3B9E">
          <w:rPr>
            <w:rFonts w:asciiTheme="minorHAnsi" w:eastAsiaTheme="minorEastAsia" w:hAnsiTheme="minorHAnsi" w:cstheme="minorBidi"/>
            <w:noProof/>
            <w:sz w:val="22"/>
            <w:szCs w:val="22"/>
          </w:rPr>
          <w:tab/>
        </w:r>
        <w:r w:rsidRPr="000F3B9E" w:rsidDel="000F3B9E">
          <w:rPr>
            <w:rPrChange w:id="412" w:author="Paul Janssen" w:date="2016-11-17T14:26:00Z">
              <w:rPr>
                <w:rStyle w:val="Hyperlink"/>
                <w:noProof/>
              </w:rPr>
            </w:rPrChange>
          </w:rPr>
          <w:delText>Waterleiding.</w:delText>
        </w:r>
        <w:r w:rsidDel="000F3B9E">
          <w:rPr>
            <w:noProof/>
            <w:webHidden/>
          </w:rPr>
          <w:tab/>
          <w:delText>49</w:delText>
        </w:r>
      </w:del>
    </w:p>
    <w:p w:rsidR="0063450E" w:rsidDel="000F3B9E" w:rsidRDefault="0063450E">
      <w:pPr>
        <w:pStyle w:val="Inhopg3"/>
        <w:rPr>
          <w:del w:id="413" w:author="Paul Janssen" w:date="2016-11-17T14:26:00Z"/>
          <w:rFonts w:asciiTheme="minorHAnsi" w:eastAsiaTheme="minorEastAsia" w:hAnsiTheme="minorHAnsi" w:cstheme="minorBidi"/>
          <w:noProof/>
          <w:sz w:val="22"/>
          <w:szCs w:val="22"/>
        </w:rPr>
      </w:pPr>
      <w:del w:id="414" w:author="Paul Janssen" w:date="2016-11-17T14:26:00Z">
        <w:r w:rsidRPr="000F3B9E" w:rsidDel="000F3B9E">
          <w:rPr>
            <w:rPrChange w:id="415" w:author="Paul Janssen" w:date="2016-11-17T14:26:00Z">
              <w:rPr>
                <w:rStyle w:val="Hyperlink"/>
                <w:noProof/>
              </w:rPr>
            </w:rPrChange>
          </w:rPr>
          <w:delText>5.2.21</w:delText>
        </w:r>
        <w:r w:rsidDel="000F3B9E">
          <w:rPr>
            <w:rFonts w:asciiTheme="minorHAnsi" w:eastAsiaTheme="minorEastAsia" w:hAnsiTheme="minorHAnsi" w:cstheme="minorBidi"/>
            <w:noProof/>
            <w:sz w:val="22"/>
            <w:szCs w:val="22"/>
          </w:rPr>
          <w:tab/>
        </w:r>
        <w:r w:rsidRPr="000F3B9E" w:rsidDel="000F3B9E">
          <w:rPr>
            <w:rPrChange w:id="416" w:author="Paul Janssen" w:date="2016-11-17T14:26:00Z">
              <w:rPr>
                <w:rStyle w:val="Hyperlink"/>
                <w:noProof/>
              </w:rPr>
            </w:rPrChange>
          </w:rPr>
          <w:delText>Thermische pijpleiding.</w:delText>
        </w:r>
        <w:r w:rsidDel="000F3B9E">
          <w:rPr>
            <w:noProof/>
            <w:webHidden/>
          </w:rPr>
          <w:tab/>
          <w:delText>50</w:delText>
        </w:r>
      </w:del>
    </w:p>
    <w:p w:rsidR="0063450E" w:rsidDel="000F3B9E" w:rsidRDefault="0063450E">
      <w:pPr>
        <w:pStyle w:val="Inhopg3"/>
        <w:rPr>
          <w:del w:id="417" w:author="Paul Janssen" w:date="2016-11-17T14:26:00Z"/>
          <w:rFonts w:asciiTheme="minorHAnsi" w:eastAsiaTheme="minorEastAsia" w:hAnsiTheme="minorHAnsi" w:cstheme="minorBidi"/>
          <w:noProof/>
          <w:sz w:val="22"/>
          <w:szCs w:val="22"/>
        </w:rPr>
      </w:pPr>
      <w:del w:id="418" w:author="Paul Janssen" w:date="2016-11-17T14:26:00Z">
        <w:r w:rsidRPr="000F3B9E" w:rsidDel="000F3B9E">
          <w:rPr>
            <w:rPrChange w:id="419" w:author="Paul Janssen" w:date="2016-11-17T14:26:00Z">
              <w:rPr>
                <w:rStyle w:val="Hyperlink"/>
                <w:noProof/>
              </w:rPr>
            </w:rPrChange>
          </w:rPr>
          <w:delText>5.2.22</w:delText>
        </w:r>
        <w:r w:rsidDel="000F3B9E">
          <w:rPr>
            <w:rFonts w:asciiTheme="minorHAnsi" w:eastAsiaTheme="minorEastAsia" w:hAnsiTheme="minorHAnsi" w:cstheme="minorBidi"/>
            <w:noProof/>
            <w:sz w:val="22"/>
            <w:szCs w:val="22"/>
          </w:rPr>
          <w:tab/>
        </w:r>
        <w:r w:rsidRPr="000F3B9E" w:rsidDel="000F3B9E">
          <w:rPr>
            <w:rPrChange w:id="420" w:author="Paul Janssen" w:date="2016-11-17T14:26:00Z">
              <w:rPr>
                <w:rStyle w:val="Hyperlink"/>
                <w:noProof/>
              </w:rPr>
            </w:rPrChange>
          </w:rPr>
          <w:delText>Leidingelementen per type net (thema).</w:delText>
        </w:r>
        <w:r w:rsidDel="000F3B9E">
          <w:rPr>
            <w:noProof/>
            <w:webHidden/>
          </w:rPr>
          <w:tab/>
          <w:delText>51</w:delText>
        </w:r>
      </w:del>
    </w:p>
    <w:p w:rsidR="0063450E" w:rsidDel="000F3B9E" w:rsidRDefault="0063450E">
      <w:pPr>
        <w:pStyle w:val="Inhopg3"/>
        <w:rPr>
          <w:del w:id="421" w:author="Paul Janssen" w:date="2016-11-17T14:26:00Z"/>
          <w:rFonts w:asciiTheme="minorHAnsi" w:eastAsiaTheme="minorEastAsia" w:hAnsiTheme="minorHAnsi" w:cstheme="minorBidi"/>
          <w:noProof/>
          <w:sz w:val="22"/>
          <w:szCs w:val="22"/>
        </w:rPr>
      </w:pPr>
      <w:del w:id="422" w:author="Paul Janssen" w:date="2016-11-17T14:26:00Z">
        <w:r w:rsidRPr="000F3B9E" w:rsidDel="000F3B9E">
          <w:rPr>
            <w:rPrChange w:id="423" w:author="Paul Janssen" w:date="2016-11-17T14:26:00Z">
              <w:rPr>
                <w:rStyle w:val="Hyperlink"/>
                <w:noProof/>
              </w:rPr>
            </w:rPrChange>
          </w:rPr>
          <w:delText>5.2.23</w:delText>
        </w:r>
        <w:r w:rsidDel="000F3B9E">
          <w:rPr>
            <w:rFonts w:asciiTheme="minorHAnsi" w:eastAsiaTheme="minorEastAsia" w:hAnsiTheme="minorHAnsi" w:cstheme="minorBidi"/>
            <w:noProof/>
            <w:sz w:val="22"/>
            <w:szCs w:val="22"/>
          </w:rPr>
          <w:tab/>
        </w:r>
        <w:r w:rsidRPr="000F3B9E" w:rsidDel="000F3B9E">
          <w:rPr>
            <w:rPrChange w:id="424" w:author="Paul Janssen" w:date="2016-11-17T14:26:00Z">
              <w:rPr>
                <w:rStyle w:val="Hyperlink"/>
                <w:noProof/>
              </w:rPr>
            </w:rPrChange>
          </w:rPr>
          <w:delText>Identifier management.</w:delText>
        </w:r>
        <w:r w:rsidDel="000F3B9E">
          <w:rPr>
            <w:noProof/>
            <w:webHidden/>
          </w:rPr>
          <w:tab/>
          <w:delText>52</w:delText>
        </w:r>
      </w:del>
    </w:p>
    <w:p w:rsidR="0063450E" w:rsidDel="000F3B9E" w:rsidRDefault="0063450E">
      <w:pPr>
        <w:pStyle w:val="Inhopg3"/>
        <w:rPr>
          <w:del w:id="425" w:author="Paul Janssen" w:date="2016-11-17T14:26:00Z"/>
          <w:rFonts w:asciiTheme="minorHAnsi" w:eastAsiaTheme="minorEastAsia" w:hAnsiTheme="minorHAnsi" w:cstheme="minorBidi"/>
          <w:noProof/>
          <w:sz w:val="22"/>
          <w:szCs w:val="22"/>
        </w:rPr>
      </w:pPr>
      <w:del w:id="426" w:author="Paul Janssen" w:date="2016-11-17T14:26:00Z">
        <w:r w:rsidRPr="000F3B9E" w:rsidDel="000F3B9E">
          <w:rPr>
            <w:rPrChange w:id="427" w:author="Paul Janssen" w:date="2016-11-17T14:26:00Z">
              <w:rPr>
                <w:rStyle w:val="Hyperlink"/>
                <w:noProof/>
              </w:rPr>
            </w:rPrChange>
          </w:rPr>
          <w:delText>5.2.24</w:delText>
        </w:r>
        <w:r w:rsidDel="000F3B9E">
          <w:rPr>
            <w:rFonts w:asciiTheme="minorHAnsi" w:eastAsiaTheme="minorEastAsia" w:hAnsiTheme="minorHAnsi" w:cstheme="minorBidi"/>
            <w:noProof/>
            <w:sz w:val="22"/>
            <w:szCs w:val="22"/>
          </w:rPr>
          <w:tab/>
        </w:r>
        <w:r w:rsidRPr="000F3B9E" w:rsidDel="000F3B9E">
          <w:rPr>
            <w:rPrChange w:id="428" w:author="Paul Janssen" w:date="2016-11-17T14:26:00Z">
              <w:rPr>
                <w:rStyle w:val="Hyperlink"/>
                <w:noProof/>
              </w:rPr>
            </w:rPrChange>
          </w:rPr>
          <w:delText>Tijd representatie en temporeel model.</w:delText>
        </w:r>
        <w:r w:rsidDel="000F3B9E">
          <w:rPr>
            <w:noProof/>
            <w:webHidden/>
          </w:rPr>
          <w:tab/>
          <w:delText>53</w:delText>
        </w:r>
      </w:del>
    </w:p>
    <w:p w:rsidR="0063450E" w:rsidDel="000F3B9E" w:rsidRDefault="0063450E">
      <w:pPr>
        <w:pStyle w:val="Inhopg3"/>
        <w:rPr>
          <w:del w:id="429" w:author="Paul Janssen" w:date="2016-11-17T14:26:00Z"/>
          <w:rFonts w:asciiTheme="minorHAnsi" w:eastAsiaTheme="minorEastAsia" w:hAnsiTheme="minorHAnsi" w:cstheme="minorBidi"/>
          <w:noProof/>
          <w:sz w:val="22"/>
          <w:szCs w:val="22"/>
        </w:rPr>
      </w:pPr>
      <w:del w:id="430" w:author="Paul Janssen" w:date="2016-11-17T14:26:00Z">
        <w:r w:rsidRPr="000F3B9E" w:rsidDel="000F3B9E">
          <w:rPr>
            <w:rPrChange w:id="431" w:author="Paul Janssen" w:date="2016-11-17T14:26:00Z">
              <w:rPr>
                <w:rStyle w:val="Hyperlink"/>
                <w:noProof/>
              </w:rPr>
            </w:rPrChange>
          </w:rPr>
          <w:delText>5.2.25</w:delText>
        </w:r>
        <w:r w:rsidDel="000F3B9E">
          <w:rPr>
            <w:rFonts w:asciiTheme="minorHAnsi" w:eastAsiaTheme="minorEastAsia" w:hAnsiTheme="minorHAnsi" w:cstheme="minorBidi"/>
            <w:noProof/>
            <w:sz w:val="22"/>
            <w:szCs w:val="22"/>
          </w:rPr>
          <w:tab/>
        </w:r>
        <w:r w:rsidRPr="000F3B9E" w:rsidDel="000F3B9E">
          <w:rPr>
            <w:rPrChange w:id="432" w:author="Paul Janssen" w:date="2016-11-17T14:26:00Z">
              <w:rPr>
                <w:rStyle w:val="Hyperlink"/>
                <w:noProof/>
              </w:rPr>
            </w:rPrChange>
          </w:rPr>
          <w:delText>UML - EC61 overzicht.</w:delText>
        </w:r>
        <w:r w:rsidDel="000F3B9E">
          <w:rPr>
            <w:noProof/>
            <w:webHidden/>
          </w:rPr>
          <w:tab/>
          <w:delText>55</w:delText>
        </w:r>
      </w:del>
    </w:p>
    <w:p w:rsidR="0063450E" w:rsidDel="000F3B9E" w:rsidRDefault="0063450E">
      <w:pPr>
        <w:pStyle w:val="Inhopg3"/>
        <w:rPr>
          <w:del w:id="433" w:author="Paul Janssen" w:date="2016-11-17T14:26:00Z"/>
          <w:rFonts w:asciiTheme="minorHAnsi" w:eastAsiaTheme="minorEastAsia" w:hAnsiTheme="minorHAnsi" w:cstheme="minorBidi"/>
          <w:noProof/>
          <w:sz w:val="22"/>
          <w:szCs w:val="22"/>
        </w:rPr>
      </w:pPr>
      <w:del w:id="434" w:author="Paul Janssen" w:date="2016-11-17T14:26:00Z">
        <w:r w:rsidRPr="000F3B9E" w:rsidDel="000F3B9E">
          <w:rPr>
            <w:rPrChange w:id="435" w:author="Paul Janssen" w:date="2016-11-17T14:26:00Z">
              <w:rPr>
                <w:rStyle w:val="Hyperlink"/>
                <w:noProof/>
              </w:rPr>
            </w:rPrChange>
          </w:rPr>
          <w:delText>5.2.26</w:delText>
        </w:r>
        <w:r w:rsidDel="000F3B9E">
          <w:rPr>
            <w:rFonts w:asciiTheme="minorHAnsi" w:eastAsiaTheme="minorEastAsia" w:hAnsiTheme="minorHAnsi" w:cstheme="minorBidi"/>
            <w:noProof/>
            <w:sz w:val="22"/>
            <w:szCs w:val="22"/>
          </w:rPr>
          <w:tab/>
        </w:r>
        <w:r w:rsidRPr="000F3B9E" w:rsidDel="000F3B9E">
          <w:rPr>
            <w:rPrChange w:id="436" w:author="Paul Janssen" w:date="2016-11-17T14:26:00Z">
              <w:rPr>
                <w:rStyle w:val="Hyperlink"/>
                <w:noProof/>
              </w:rPr>
            </w:rPrChange>
          </w:rPr>
          <w:delText>UML - Buisleidingen Risicoregister overzicht.</w:delText>
        </w:r>
        <w:r w:rsidDel="000F3B9E">
          <w:rPr>
            <w:noProof/>
            <w:webHidden/>
          </w:rPr>
          <w:tab/>
          <w:delText>57</w:delText>
        </w:r>
      </w:del>
    </w:p>
    <w:p w:rsidR="0063450E" w:rsidDel="000F3B9E" w:rsidRDefault="0063450E">
      <w:pPr>
        <w:pStyle w:val="Inhopg3"/>
        <w:rPr>
          <w:del w:id="437" w:author="Paul Janssen" w:date="2016-11-17T14:26:00Z"/>
          <w:rFonts w:asciiTheme="minorHAnsi" w:eastAsiaTheme="minorEastAsia" w:hAnsiTheme="minorHAnsi" w:cstheme="minorBidi"/>
          <w:noProof/>
          <w:sz w:val="22"/>
          <w:szCs w:val="22"/>
        </w:rPr>
      </w:pPr>
      <w:del w:id="438" w:author="Paul Janssen" w:date="2016-11-17T14:26:00Z">
        <w:r w:rsidRPr="000F3B9E" w:rsidDel="000F3B9E">
          <w:rPr>
            <w:rPrChange w:id="439" w:author="Paul Janssen" w:date="2016-11-17T14:26:00Z">
              <w:rPr>
                <w:rStyle w:val="Hyperlink"/>
                <w:noProof/>
              </w:rPr>
            </w:rPrChange>
          </w:rPr>
          <w:delText>5.2.27</w:delText>
        </w:r>
        <w:r w:rsidDel="000F3B9E">
          <w:rPr>
            <w:rFonts w:asciiTheme="minorHAnsi" w:eastAsiaTheme="minorEastAsia" w:hAnsiTheme="minorHAnsi" w:cstheme="minorBidi"/>
            <w:noProof/>
            <w:sz w:val="22"/>
            <w:szCs w:val="22"/>
          </w:rPr>
          <w:tab/>
        </w:r>
        <w:r w:rsidRPr="000F3B9E" w:rsidDel="000F3B9E">
          <w:rPr>
            <w:rPrChange w:id="440" w:author="Paul Janssen" w:date="2016-11-17T14:26:00Z">
              <w:rPr>
                <w:rStyle w:val="Hyperlink"/>
                <w:noProof/>
              </w:rPr>
            </w:rPrChange>
          </w:rPr>
          <w:delText>UML - Stedelijk water overzicht.</w:delText>
        </w:r>
        <w:r w:rsidDel="000F3B9E">
          <w:rPr>
            <w:noProof/>
            <w:webHidden/>
          </w:rPr>
          <w:tab/>
          <w:delText>59</w:delText>
        </w:r>
      </w:del>
    </w:p>
    <w:p w:rsidR="0063450E" w:rsidDel="000F3B9E" w:rsidRDefault="0063450E">
      <w:pPr>
        <w:pStyle w:val="Inhopg2"/>
        <w:rPr>
          <w:del w:id="441" w:author="Paul Janssen" w:date="2016-11-17T14:26:00Z"/>
          <w:rFonts w:asciiTheme="minorHAnsi" w:eastAsiaTheme="minorEastAsia" w:hAnsiTheme="minorHAnsi" w:cstheme="minorBidi"/>
          <w:sz w:val="22"/>
          <w:szCs w:val="22"/>
        </w:rPr>
      </w:pPr>
      <w:del w:id="442" w:author="Paul Janssen" w:date="2016-11-17T14:26:00Z">
        <w:r w:rsidRPr="000F3B9E" w:rsidDel="000F3B9E">
          <w:rPr>
            <w:rPrChange w:id="443" w:author="Paul Janssen" w:date="2016-11-17T14:26:00Z">
              <w:rPr>
                <w:rStyle w:val="Hyperlink"/>
              </w:rPr>
            </w:rPrChange>
          </w:rPr>
          <w:delText>5.3</w:delText>
        </w:r>
        <w:r w:rsidDel="000F3B9E">
          <w:rPr>
            <w:rFonts w:asciiTheme="minorHAnsi" w:eastAsiaTheme="minorEastAsia" w:hAnsiTheme="minorHAnsi" w:cstheme="minorBidi"/>
            <w:sz w:val="22"/>
            <w:szCs w:val="22"/>
          </w:rPr>
          <w:tab/>
        </w:r>
        <w:r w:rsidRPr="000F3B9E" w:rsidDel="000F3B9E">
          <w:rPr>
            <w:rPrChange w:id="444" w:author="Paul Janssen" w:date="2016-11-17T14:26:00Z">
              <w:rPr>
                <w:rStyle w:val="Hyperlink"/>
              </w:rPr>
            </w:rPrChange>
          </w:rPr>
          <w:delText>Objectcatalogus.</w:delText>
        </w:r>
        <w:r w:rsidDel="000F3B9E">
          <w:rPr>
            <w:webHidden/>
          </w:rPr>
          <w:tab/>
          <w:delText>61</w:delText>
        </w:r>
      </w:del>
    </w:p>
    <w:p w:rsidR="0063450E" w:rsidDel="000F3B9E" w:rsidRDefault="0063450E">
      <w:pPr>
        <w:pStyle w:val="Inhopg3"/>
        <w:rPr>
          <w:del w:id="445" w:author="Paul Janssen" w:date="2016-11-17T14:26:00Z"/>
          <w:rFonts w:asciiTheme="minorHAnsi" w:eastAsiaTheme="minorEastAsia" w:hAnsiTheme="minorHAnsi" w:cstheme="minorBidi"/>
          <w:noProof/>
          <w:sz w:val="22"/>
          <w:szCs w:val="22"/>
        </w:rPr>
      </w:pPr>
      <w:del w:id="446" w:author="Paul Janssen" w:date="2016-11-17T14:26:00Z">
        <w:r w:rsidRPr="000F3B9E" w:rsidDel="000F3B9E">
          <w:rPr>
            <w:rPrChange w:id="447" w:author="Paul Janssen" w:date="2016-11-17T14:26:00Z">
              <w:rPr>
                <w:rStyle w:val="Hyperlink"/>
                <w:noProof/>
              </w:rPr>
            </w:rPrChange>
          </w:rPr>
          <w:delText>5.3.1</w:delText>
        </w:r>
        <w:r w:rsidDel="000F3B9E">
          <w:rPr>
            <w:rFonts w:asciiTheme="minorHAnsi" w:eastAsiaTheme="minorEastAsia" w:hAnsiTheme="minorHAnsi" w:cstheme="minorBidi"/>
            <w:noProof/>
            <w:sz w:val="22"/>
            <w:szCs w:val="22"/>
          </w:rPr>
          <w:tab/>
        </w:r>
        <w:r w:rsidRPr="000F3B9E" w:rsidDel="000F3B9E">
          <w:rPr>
            <w:rPrChange w:id="448" w:author="Paul Janssen" w:date="2016-11-17T14:26:00Z">
              <w:rPr>
                <w:rStyle w:val="Hyperlink"/>
                <w:noProof/>
              </w:rPr>
            </w:rPrChange>
          </w:rPr>
          <w:delText>Geografische objecten.</w:delText>
        </w:r>
        <w:r w:rsidDel="000F3B9E">
          <w:rPr>
            <w:noProof/>
            <w:webHidden/>
          </w:rPr>
          <w:tab/>
          <w:delText>64</w:delText>
        </w:r>
      </w:del>
    </w:p>
    <w:p w:rsidR="0063450E" w:rsidDel="000F3B9E" w:rsidRDefault="0063450E">
      <w:pPr>
        <w:pStyle w:val="Inhopg3"/>
        <w:rPr>
          <w:del w:id="449" w:author="Paul Janssen" w:date="2016-11-17T14:26:00Z"/>
          <w:rFonts w:asciiTheme="minorHAnsi" w:eastAsiaTheme="minorEastAsia" w:hAnsiTheme="minorHAnsi" w:cstheme="minorBidi"/>
          <w:noProof/>
          <w:sz w:val="22"/>
          <w:szCs w:val="22"/>
        </w:rPr>
      </w:pPr>
      <w:del w:id="450" w:author="Paul Janssen" w:date="2016-11-17T14:26:00Z">
        <w:r w:rsidRPr="000F3B9E" w:rsidDel="000F3B9E">
          <w:rPr>
            <w:rPrChange w:id="451" w:author="Paul Janssen" w:date="2016-11-17T14:26:00Z">
              <w:rPr>
                <w:rStyle w:val="Hyperlink"/>
                <w:noProof/>
              </w:rPr>
            </w:rPrChange>
          </w:rPr>
          <w:delText>5.3.2</w:delText>
        </w:r>
        <w:r w:rsidDel="000F3B9E">
          <w:rPr>
            <w:rFonts w:asciiTheme="minorHAnsi" w:eastAsiaTheme="minorEastAsia" w:hAnsiTheme="minorHAnsi" w:cstheme="minorBidi"/>
            <w:noProof/>
            <w:sz w:val="22"/>
            <w:szCs w:val="22"/>
          </w:rPr>
          <w:tab/>
        </w:r>
        <w:r w:rsidRPr="000F3B9E" w:rsidDel="000F3B9E">
          <w:rPr>
            <w:rPrChange w:id="452" w:author="Paul Janssen" w:date="2016-11-17T14:26:00Z">
              <w:rPr>
                <w:rStyle w:val="Hyperlink"/>
                <w:noProof/>
              </w:rPr>
            </w:rPrChange>
          </w:rPr>
          <w:delText>Data typen.</w:delText>
        </w:r>
        <w:r w:rsidDel="000F3B9E">
          <w:rPr>
            <w:noProof/>
            <w:webHidden/>
          </w:rPr>
          <w:tab/>
          <w:delText>65</w:delText>
        </w:r>
      </w:del>
    </w:p>
    <w:p w:rsidR="0063450E" w:rsidDel="000F3B9E" w:rsidRDefault="0063450E">
      <w:pPr>
        <w:pStyle w:val="Inhopg3"/>
        <w:rPr>
          <w:del w:id="453" w:author="Paul Janssen" w:date="2016-11-17T14:26:00Z"/>
          <w:rFonts w:asciiTheme="minorHAnsi" w:eastAsiaTheme="minorEastAsia" w:hAnsiTheme="minorHAnsi" w:cstheme="minorBidi"/>
          <w:noProof/>
          <w:sz w:val="22"/>
          <w:szCs w:val="22"/>
        </w:rPr>
      </w:pPr>
      <w:del w:id="454" w:author="Paul Janssen" w:date="2016-11-17T14:26:00Z">
        <w:r w:rsidRPr="000F3B9E" w:rsidDel="000F3B9E">
          <w:rPr>
            <w:rPrChange w:id="455" w:author="Paul Janssen" w:date="2016-11-17T14:26:00Z">
              <w:rPr>
                <w:rStyle w:val="Hyperlink"/>
                <w:noProof/>
              </w:rPr>
            </w:rPrChange>
          </w:rPr>
          <w:delText>5.3.3</w:delText>
        </w:r>
        <w:r w:rsidDel="000F3B9E">
          <w:rPr>
            <w:rFonts w:asciiTheme="minorHAnsi" w:eastAsiaTheme="minorEastAsia" w:hAnsiTheme="minorHAnsi" w:cstheme="minorBidi"/>
            <w:noProof/>
            <w:sz w:val="22"/>
            <w:szCs w:val="22"/>
          </w:rPr>
          <w:tab/>
        </w:r>
        <w:r w:rsidRPr="000F3B9E" w:rsidDel="000F3B9E">
          <w:rPr>
            <w:rPrChange w:id="456" w:author="Paul Janssen" w:date="2016-11-17T14:26:00Z">
              <w:rPr>
                <w:rStyle w:val="Hyperlink"/>
                <w:noProof/>
              </w:rPr>
            </w:rPrChange>
          </w:rPr>
          <w:delText>Waardelijsten.</w:delText>
        </w:r>
        <w:r w:rsidDel="000F3B9E">
          <w:rPr>
            <w:noProof/>
            <w:webHidden/>
          </w:rPr>
          <w:tab/>
          <w:delText>65</w:delText>
        </w:r>
      </w:del>
    </w:p>
    <w:p w:rsidR="0063450E" w:rsidDel="000F3B9E" w:rsidRDefault="0063450E">
      <w:pPr>
        <w:pStyle w:val="Inhopg3"/>
        <w:rPr>
          <w:del w:id="457" w:author="Paul Janssen" w:date="2016-11-17T14:26:00Z"/>
          <w:rFonts w:asciiTheme="minorHAnsi" w:eastAsiaTheme="minorEastAsia" w:hAnsiTheme="minorHAnsi" w:cstheme="minorBidi"/>
          <w:noProof/>
          <w:sz w:val="22"/>
          <w:szCs w:val="22"/>
        </w:rPr>
      </w:pPr>
      <w:del w:id="458" w:author="Paul Janssen" w:date="2016-11-17T14:26:00Z">
        <w:r w:rsidRPr="000F3B9E" w:rsidDel="000F3B9E">
          <w:rPr>
            <w:rPrChange w:id="459" w:author="Paul Janssen" w:date="2016-11-17T14:26:00Z">
              <w:rPr>
                <w:rStyle w:val="Hyperlink"/>
                <w:noProof/>
              </w:rPr>
            </w:rPrChange>
          </w:rPr>
          <w:delText>5.3.4</w:delText>
        </w:r>
        <w:r w:rsidDel="000F3B9E">
          <w:rPr>
            <w:rFonts w:asciiTheme="minorHAnsi" w:eastAsiaTheme="minorEastAsia" w:hAnsiTheme="minorHAnsi" w:cstheme="minorBidi"/>
            <w:noProof/>
            <w:sz w:val="22"/>
            <w:szCs w:val="22"/>
          </w:rPr>
          <w:tab/>
        </w:r>
        <w:r w:rsidRPr="000F3B9E" w:rsidDel="000F3B9E">
          <w:rPr>
            <w:rPrChange w:id="460" w:author="Paul Janssen" w:date="2016-11-17T14:26:00Z">
              <w:rPr>
                <w:rStyle w:val="Hyperlink"/>
                <w:noProof/>
              </w:rPr>
            </w:rPrChange>
          </w:rPr>
          <w:delText>Geïmporteerde typen (informatief).</w:delText>
        </w:r>
        <w:r w:rsidDel="000F3B9E">
          <w:rPr>
            <w:noProof/>
            <w:webHidden/>
          </w:rPr>
          <w:tab/>
          <w:delText>65</w:delText>
        </w:r>
      </w:del>
    </w:p>
    <w:p w:rsidR="0063450E" w:rsidDel="000F3B9E" w:rsidRDefault="0063450E">
      <w:pPr>
        <w:pStyle w:val="Inhopg1"/>
        <w:rPr>
          <w:del w:id="461" w:author="Paul Janssen" w:date="2016-11-17T14:26:00Z"/>
          <w:rFonts w:asciiTheme="minorHAnsi" w:eastAsiaTheme="minorEastAsia" w:hAnsiTheme="minorHAnsi" w:cstheme="minorBidi"/>
          <w:noProof/>
          <w:sz w:val="22"/>
          <w:szCs w:val="22"/>
        </w:rPr>
      </w:pPr>
      <w:del w:id="462" w:author="Paul Janssen" w:date="2016-11-17T14:26:00Z">
        <w:r w:rsidRPr="000F3B9E" w:rsidDel="000F3B9E">
          <w:rPr>
            <w:rPrChange w:id="463" w:author="Paul Janssen" w:date="2016-11-17T14:26:00Z">
              <w:rPr>
                <w:rStyle w:val="Hyperlink"/>
                <w:noProof/>
              </w:rPr>
            </w:rPrChange>
          </w:rPr>
          <w:delText>Referentiesystemen</w:delText>
        </w:r>
        <w:r w:rsidDel="000F3B9E">
          <w:rPr>
            <w:noProof/>
            <w:webHidden/>
          </w:rPr>
          <w:tab/>
          <w:delText>66</w:delText>
        </w:r>
      </w:del>
    </w:p>
    <w:p w:rsidR="0063450E" w:rsidDel="000F3B9E" w:rsidRDefault="0063450E">
      <w:pPr>
        <w:pStyle w:val="Inhopg2"/>
        <w:rPr>
          <w:del w:id="464" w:author="Paul Janssen" w:date="2016-11-17T14:26:00Z"/>
          <w:rFonts w:asciiTheme="minorHAnsi" w:eastAsiaTheme="minorEastAsia" w:hAnsiTheme="minorHAnsi" w:cstheme="minorBidi"/>
          <w:sz w:val="22"/>
          <w:szCs w:val="22"/>
        </w:rPr>
      </w:pPr>
      <w:del w:id="465" w:author="Paul Janssen" w:date="2016-11-17T14:26:00Z">
        <w:r w:rsidRPr="000F3B9E" w:rsidDel="000F3B9E">
          <w:rPr>
            <w:rPrChange w:id="466" w:author="Paul Janssen" w:date="2016-11-17T14:26:00Z">
              <w:rPr>
                <w:rStyle w:val="Hyperlink"/>
              </w:rPr>
            </w:rPrChange>
          </w:rPr>
          <w:delText>6.1</w:delText>
        </w:r>
        <w:r w:rsidDel="000F3B9E">
          <w:rPr>
            <w:rFonts w:asciiTheme="minorHAnsi" w:eastAsiaTheme="minorEastAsia" w:hAnsiTheme="minorHAnsi" w:cstheme="minorBidi"/>
            <w:sz w:val="22"/>
            <w:szCs w:val="22"/>
          </w:rPr>
          <w:tab/>
        </w:r>
        <w:r w:rsidRPr="000F3B9E" w:rsidDel="000F3B9E">
          <w:rPr>
            <w:rPrChange w:id="467" w:author="Paul Janssen" w:date="2016-11-17T14:26:00Z">
              <w:rPr>
                <w:rStyle w:val="Hyperlink"/>
              </w:rPr>
            </w:rPrChange>
          </w:rPr>
          <w:delText>Ruimtelijk referentiesysteem.</w:delText>
        </w:r>
        <w:r w:rsidDel="000F3B9E">
          <w:rPr>
            <w:webHidden/>
          </w:rPr>
          <w:tab/>
          <w:delText>66</w:delText>
        </w:r>
      </w:del>
    </w:p>
    <w:p w:rsidR="0063450E" w:rsidDel="000F3B9E" w:rsidRDefault="0063450E">
      <w:pPr>
        <w:pStyle w:val="Inhopg1"/>
        <w:rPr>
          <w:del w:id="468" w:author="Paul Janssen" w:date="2016-11-17T14:26:00Z"/>
          <w:rFonts w:asciiTheme="minorHAnsi" w:eastAsiaTheme="minorEastAsia" w:hAnsiTheme="minorHAnsi" w:cstheme="minorBidi"/>
          <w:noProof/>
          <w:sz w:val="22"/>
          <w:szCs w:val="22"/>
        </w:rPr>
      </w:pPr>
      <w:del w:id="469" w:author="Paul Janssen" w:date="2016-11-17T14:26:00Z">
        <w:r w:rsidRPr="000F3B9E" w:rsidDel="000F3B9E">
          <w:rPr>
            <w:rPrChange w:id="470" w:author="Paul Janssen" w:date="2016-11-17T14:26:00Z">
              <w:rPr>
                <w:rStyle w:val="Hyperlink"/>
                <w:noProof/>
              </w:rPr>
            </w:rPrChange>
          </w:rPr>
          <w:delText>Levering</w:delText>
        </w:r>
        <w:r w:rsidDel="000F3B9E">
          <w:rPr>
            <w:noProof/>
            <w:webHidden/>
          </w:rPr>
          <w:tab/>
          <w:delText>67</w:delText>
        </w:r>
      </w:del>
    </w:p>
    <w:p w:rsidR="0063450E" w:rsidDel="000F3B9E" w:rsidRDefault="0063450E">
      <w:pPr>
        <w:pStyle w:val="Inhopg2"/>
        <w:rPr>
          <w:del w:id="471" w:author="Paul Janssen" w:date="2016-11-17T14:26:00Z"/>
          <w:rFonts w:asciiTheme="minorHAnsi" w:eastAsiaTheme="minorEastAsia" w:hAnsiTheme="minorHAnsi" w:cstheme="minorBidi"/>
          <w:sz w:val="22"/>
          <w:szCs w:val="22"/>
        </w:rPr>
      </w:pPr>
      <w:del w:id="472" w:author="Paul Janssen" w:date="2016-11-17T14:26:00Z">
        <w:r w:rsidRPr="000F3B9E" w:rsidDel="000F3B9E">
          <w:rPr>
            <w:rPrChange w:id="473" w:author="Paul Janssen" w:date="2016-11-17T14:26:00Z">
              <w:rPr>
                <w:rStyle w:val="Hyperlink"/>
              </w:rPr>
            </w:rPrChange>
          </w:rPr>
          <w:delText>7.1</w:delText>
        </w:r>
        <w:r w:rsidDel="000F3B9E">
          <w:rPr>
            <w:rFonts w:asciiTheme="minorHAnsi" w:eastAsiaTheme="minorEastAsia" w:hAnsiTheme="minorHAnsi" w:cstheme="minorBidi"/>
            <w:sz w:val="22"/>
            <w:szCs w:val="22"/>
          </w:rPr>
          <w:tab/>
        </w:r>
        <w:r w:rsidRPr="000F3B9E" w:rsidDel="000F3B9E">
          <w:rPr>
            <w:rPrChange w:id="474" w:author="Paul Janssen" w:date="2016-11-17T14:26:00Z">
              <w:rPr>
                <w:rStyle w:val="Hyperlink"/>
              </w:rPr>
            </w:rPrChange>
          </w:rPr>
          <w:delText>Leveringsmedium.</w:delText>
        </w:r>
        <w:r w:rsidDel="000F3B9E">
          <w:rPr>
            <w:webHidden/>
          </w:rPr>
          <w:tab/>
          <w:delText>67</w:delText>
        </w:r>
      </w:del>
    </w:p>
    <w:p w:rsidR="0063450E" w:rsidDel="000F3B9E" w:rsidRDefault="0063450E">
      <w:pPr>
        <w:pStyle w:val="Inhopg2"/>
        <w:rPr>
          <w:del w:id="475" w:author="Paul Janssen" w:date="2016-11-17T14:26:00Z"/>
          <w:rFonts w:asciiTheme="minorHAnsi" w:eastAsiaTheme="minorEastAsia" w:hAnsiTheme="minorHAnsi" w:cstheme="minorBidi"/>
          <w:sz w:val="22"/>
          <w:szCs w:val="22"/>
        </w:rPr>
      </w:pPr>
      <w:del w:id="476" w:author="Paul Janssen" w:date="2016-11-17T14:26:00Z">
        <w:r w:rsidRPr="000F3B9E" w:rsidDel="000F3B9E">
          <w:rPr>
            <w:rPrChange w:id="477" w:author="Paul Janssen" w:date="2016-11-17T14:26:00Z">
              <w:rPr>
                <w:rStyle w:val="Hyperlink"/>
              </w:rPr>
            </w:rPrChange>
          </w:rPr>
          <w:delText>7.2</w:delText>
        </w:r>
        <w:r w:rsidDel="000F3B9E">
          <w:rPr>
            <w:rFonts w:asciiTheme="minorHAnsi" w:eastAsiaTheme="minorEastAsia" w:hAnsiTheme="minorHAnsi" w:cstheme="minorBidi"/>
            <w:sz w:val="22"/>
            <w:szCs w:val="22"/>
          </w:rPr>
          <w:tab/>
        </w:r>
        <w:r w:rsidRPr="000F3B9E" w:rsidDel="000F3B9E">
          <w:rPr>
            <w:rPrChange w:id="478" w:author="Paul Janssen" w:date="2016-11-17T14:26:00Z">
              <w:rPr>
                <w:rStyle w:val="Hyperlink"/>
              </w:rPr>
            </w:rPrChange>
          </w:rPr>
          <w:delText>Formaten (encodings).</w:delText>
        </w:r>
        <w:r w:rsidDel="000F3B9E">
          <w:rPr>
            <w:webHidden/>
          </w:rPr>
          <w:tab/>
          <w:delText>67</w:delText>
        </w:r>
      </w:del>
    </w:p>
    <w:p w:rsidR="0063450E" w:rsidDel="000F3B9E" w:rsidRDefault="0063450E">
      <w:pPr>
        <w:pStyle w:val="Inhopg3"/>
        <w:rPr>
          <w:del w:id="479" w:author="Paul Janssen" w:date="2016-11-17T14:26:00Z"/>
          <w:rFonts w:asciiTheme="minorHAnsi" w:eastAsiaTheme="minorEastAsia" w:hAnsiTheme="minorHAnsi" w:cstheme="minorBidi"/>
          <w:noProof/>
          <w:sz w:val="22"/>
          <w:szCs w:val="22"/>
        </w:rPr>
      </w:pPr>
      <w:del w:id="480" w:author="Paul Janssen" w:date="2016-11-17T14:26:00Z">
        <w:r w:rsidRPr="000F3B9E" w:rsidDel="000F3B9E">
          <w:rPr>
            <w:rPrChange w:id="481" w:author="Paul Janssen" w:date="2016-11-17T14:26:00Z">
              <w:rPr>
                <w:rStyle w:val="Hyperlink"/>
                <w:noProof/>
              </w:rPr>
            </w:rPrChange>
          </w:rPr>
          <w:delText>7.2.1</w:delText>
        </w:r>
        <w:r w:rsidDel="000F3B9E">
          <w:rPr>
            <w:rFonts w:asciiTheme="minorHAnsi" w:eastAsiaTheme="minorEastAsia" w:hAnsiTheme="minorHAnsi" w:cstheme="minorBidi"/>
            <w:noProof/>
            <w:sz w:val="22"/>
            <w:szCs w:val="22"/>
          </w:rPr>
          <w:tab/>
        </w:r>
        <w:r w:rsidRPr="000F3B9E" w:rsidDel="000F3B9E">
          <w:rPr>
            <w:rPrChange w:id="482" w:author="Paul Janssen" w:date="2016-11-17T14:26:00Z">
              <w:rPr>
                <w:rStyle w:val="Hyperlink"/>
                <w:noProof/>
              </w:rPr>
            </w:rPrChange>
          </w:rPr>
          <w:delText>Nadere GML implementatie specificaties</w:delText>
        </w:r>
        <w:r w:rsidDel="000F3B9E">
          <w:rPr>
            <w:noProof/>
            <w:webHidden/>
          </w:rPr>
          <w:tab/>
          <w:delText>67</w:delText>
        </w:r>
      </w:del>
    </w:p>
    <w:p w:rsidR="0063450E" w:rsidDel="000F3B9E" w:rsidRDefault="0063450E">
      <w:pPr>
        <w:pStyle w:val="Inhopg1"/>
        <w:rPr>
          <w:del w:id="483" w:author="Paul Janssen" w:date="2016-11-17T14:26:00Z"/>
          <w:rFonts w:asciiTheme="minorHAnsi" w:eastAsiaTheme="minorEastAsia" w:hAnsiTheme="minorHAnsi" w:cstheme="minorBidi"/>
          <w:noProof/>
          <w:sz w:val="22"/>
          <w:szCs w:val="22"/>
        </w:rPr>
      </w:pPr>
      <w:del w:id="484" w:author="Paul Janssen" w:date="2016-11-17T14:26:00Z">
        <w:r w:rsidRPr="000F3B9E" w:rsidDel="000F3B9E">
          <w:rPr>
            <w:rPrChange w:id="485" w:author="Paul Janssen" w:date="2016-11-17T14:26:00Z">
              <w:rPr>
                <w:rStyle w:val="Hyperlink"/>
                <w:noProof/>
              </w:rPr>
            </w:rPrChange>
          </w:rPr>
          <w:delText>Visualisatie</w:delText>
        </w:r>
        <w:r w:rsidDel="000F3B9E">
          <w:rPr>
            <w:noProof/>
            <w:webHidden/>
          </w:rPr>
          <w:tab/>
          <w:delText>69</w:delText>
        </w:r>
      </w:del>
    </w:p>
    <w:p w:rsidR="0063450E" w:rsidDel="000F3B9E" w:rsidRDefault="0063450E">
      <w:pPr>
        <w:pStyle w:val="Inhopg1"/>
        <w:rPr>
          <w:del w:id="486" w:author="Paul Janssen" w:date="2016-11-17T14:26:00Z"/>
          <w:rFonts w:asciiTheme="minorHAnsi" w:eastAsiaTheme="minorEastAsia" w:hAnsiTheme="minorHAnsi" w:cstheme="minorBidi"/>
          <w:noProof/>
          <w:sz w:val="22"/>
          <w:szCs w:val="22"/>
        </w:rPr>
      </w:pPr>
      <w:del w:id="487" w:author="Paul Janssen" w:date="2016-11-17T14:26:00Z">
        <w:r w:rsidRPr="000F3B9E" w:rsidDel="000F3B9E">
          <w:rPr>
            <w:rPrChange w:id="488" w:author="Paul Janssen" w:date="2016-11-17T14:26:00Z">
              <w:rPr>
                <w:rStyle w:val="Hyperlink"/>
                <w:noProof/>
              </w:rPr>
            </w:rPrChange>
          </w:rPr>
          <w:delText>Bibliografie</w:delText>
        </w:r>
        <w:r w:rsidDel="000F3B9E">
          <w:rPr>
            <w:noProof/>
            <w:webHidden/>
          </w:rPr>
          <w:tab/>
          <w:delText>70</w:delText>
        </w:r>
      </w:del>
    </w:p>
    <w:p w:rsidR="0063450E" w:rsidDel="000F3B9E" w:rsidRDefault="0063450E">
      <w:pPr>
        <w:pStyle w:val="Inhopg1"/>
        <w:rPr>
          <w:del w:id="489" w:author="Paul Janssen" w:date="2016-11-17T14:26:00Z"/>
          <w:rFonts w:asciiTheme="minorHAnsi" w:eastAsiaTheme="minorEastAsia" w:hAnsiTheme="minorHAnsi" w:cstheme="minorBidi"/>
          <w:noProof/>
          <w:sz w:val="22"/>
          <w:szCs w:val="22"/>
        </w:rPr>
      </w:pPr>
      <w:del w:id="490" w:author="Paul Janssen" w:date="2016-11-17T14:26:00Z">
        <w:r w:rsidRPr="000F3B9E" w:rsidDel="000F3B9E">
          <w:rPr>
            <w:rPrChange w:id="491" w:author="Paul Janssen" w:date="2016-11-17T14:26:00Z">
              <w:rPr>
                <w:rStyle w:val="Hyperlink"/>
                <w:noProof/>
              </w:rPr>
            </w:rPrChange>
          </w:rPr>
          <w:delText>Bijlage 1: IMKL1.1 (2012)</w:delText>
        </w:r>
        <w:r w:rsidDel="000F3B9E">
          <w:rPr>
            <w:noProof/>
            <w:webHidden/>
          </w:rPr>
          <w:tab/>
          <w:delText>71</w:delText>
        </w:r>
      </w:del>
    </w:p>
    <w:p w:rsidR="0063450E" w:rsidDel="000F3B9E" w:rsidRDefault="0063450E">
      <w:pPr>
        <w:pStyle w:val="Inhopg1"/>
        <w:rPr>
          <w:del w:id="492" w:author="Paul Janssen" w:date="2016-11-17T14:26:00Z"/>
          <w:rFonts w:asciiTheme="minorHAnsi" w:eastAsiaTheme="minorEastAsia" w:hAnsiTheme="minorHAnsi" w:cstheme="minorBidi"/>
          <w:noProof/>
          <w:sz w:val="22"/>
          <w:szCs w:val="22"/>
        </w:rPr>
      </w:pPr>
      <w:del w:id="493" w:author="Paul Janssen" w:date="2016-11-17T14:26:00Z">
        <w:r w:rsidRPr="000F3B9E" w:rsidDel="000F3B9E">
          <w:rPr>
            <w:rPrChange w:id="494" w:author="Paul Janssen" w:date="2016-11-17T14:26:00Z">
              <w:rPr>
                <w:rStyle w:val="Hyperlink"/>
                <w:noProof/>
              </w:rPr>
            </w:rPrChange>
          </w:rPr>
          <w:delText>Bijlage 2: IMKL2015 waardelijsten.</w:delText>
        </w:r>
        <w:r w:rsidDel="000F3B9E">
          <w:rPr>
            <w:noProof/>
            <w:webHidden/>
          </w:rPr>
          <w:tab/>
          <w:delText>72</w:delText>
        </w:r>
      </w:del>
    </w:p>
    <w:p w:rsidR="0063450E" w:rsidDel="000F3B9E" w:rsidRDefault="0063450E">
      <w:pPr>
        <w:pStyle w:val="Inhopg1"/>
        <w:rPr>
          <w:del w:id="495" w:author="Paul Janssen" w:date="2016-11-17T14:26:00Z"/>
          <w:rFonts w:asciiTheme="minorHAnsi" w:eastAsiaTheme="minorEastAsia" w:hAnsiTheme="minorHAnsi" w:cstheme="minorBidi"/>
          <w:noProof/>
          <w:sz w:val="22"/>
          <w:szCs w:val="22"/>
        </w:rPr>
      </w:pPr>
      <w:del w:id="496" w:author="Paul Janssen" w:date="2016-11-17T14:26:00Z">
        <w:r w:rsidRPr="000F3B9E" w:rsidDel="000F3B9E">
          <w:rPr>
            <w:rPrChange w:id="497" w:author="Paul Janssen" w:date="2016-11-17T14:26:00Z">
              <w:rPr>
                <w:rStyle w:val="Hyperlink"/>
                <w:noProof/>
              </w:rPr>
            </w:rPrChange>
          </w:rPr>
          <w:delText>Bijlage 3: Toelichting op geometriemodel.</w:delText>
        </w:r>
        <w:r w:rsidDel="000F3B9E">
          <w:rPr>
            <w:noProof/>
            <w:webHidden/>
          </w:rPr>
          <w:tab/>
          <w:delText>72</w:delText>
        </w:r>
      </w:del>
    </w:p>
    <w:p w:rsidR="00085436" w:rsidRDefault="00455BC2" w:rsidP="007C7339">
      <w:pPr>
        <w:pStyle w:val="Hoofdstukx"/>
        <w:numPr>
          <w:ilvl w:val="0"/>
          <w:numId w:val="0"/>
        </w:numPr>
        <w:spacing w:line="240" w:lineRule="atLeast"/>
      </w:pPr>
      <w:r w:rsidRPr="007C7339">
        <w:fldChar w:fldCharType="end"/>
      </w:r>
    </w:p>
    <w:p w:rsidR="006E2148" w:rsidRDefault="006E2148" w:rsidP="006E2148">
      <w:pPr>
        <w:pStyle w:val="Hoofdstuktitel"/>
      </w:pPr>
    </w:p>
    <w:p w:rsidR="00D0633C" w:rsidRDefault="00D0633C">
      <w:pPr>
        <w:spacing w:line="240" w:lineRule="auto"/>
        <w:jc w:val="left"/>
        <w:rPr>
          <w:b/>
        </w:rPr>
      </w:pPr>
      <w:r>
        <w:br w:type="page"/>
      </w:r>
    </w:p>
    <w:p w:rsidR="006E2148" w:rsidRDefault="006E2148" w:rsidP="00D0633C">
      <w:pPr>
        <w:pStyle w:val="Hoofdstukx"/>
      </w:pPr>
    </w:p>
    <w:p w:rsidR="00D0633C" w:rsidRDefault="00D0633C" w:rsidP="00D0633C">
      <w:pPr>
        <w:pStyle w:val="Hoofdstuktitel"/>
      </w:pPr>
      <w:bookmarkStart w:id="498" w:name="_Toc473473864"/>
      <w:r>
        <w:t>Inleiding en leeswijzer.</w:t>
      </w:r>
      <w:bookmarkEnd w:id="498"/>
    </w:p>
    <w:p w:rsidR="00387DE5" w:rsidRDefault="00F3608E" w:rsidP="0065371C">
      <w:r w:rsidRPr="00F3608E">
        <w:t xml:space="preserve">De dataspecificatie omvat een </w:t>
      </w:r>
      <w:r w:rsidR="00E47D8B">
        <w:t>vijf</w:t>
      </w:r>
      <w:r w:rsidR="009C2B75" w:rsidRPr="00F3608E">
        <w:t xml:space="preserve">tal </w:t>
      </w:r>
      <w:r w:rsidRPr="00F3608E">
        <w:t>documenten</w:t>
      </w:r>
      <w:r>
        <w:t xml:space="preserve"> waarvan dit het hoofddocument is. Hiernaast is er een document waarin </w:t>
      </w:r>
      <w:r w:rsidR="00E47D8B">
        <w:t>de objectcatalogus is opgenomen:</w:t>
      </w:r>
      <w:r>
        <w:t xml:space="preserve"> IMKL2015 – Objectcatalogus</w:t>
      </w:r>
      <w:r w:rsidR="00E47D8B">
        <w:t>;</w:t>
      </w:r>
      <w:r w:rsidR="008E0649">
        <w:t xml:space="preserve"> een document voor de visualisatie</w:t>
      </w:r>
      <w:r w:rsidR="00E47D8B">
        <w:t>:</w:t>
      </w:r>
      <w:r w:rsidR="008E0649">
        <w:t xml:space="preserve"> </w:t>
      </w:r>
      <w:r w:rsidR="00E70583">
        <w:t>Handreiking visualisatie</w:t>
      </w:r>
      <w:r w:rsidR="00E70583" w:rsidRPr="00E51DFC">
        <w:t xml:space="preserve"> – IMKL2015</w:t>
      </w:r>
      <w:r w:rsidR="00E47D8B">
        <w:t>;</w:t>
      </w:r>
      <w:r w:rsidR="008E0649">
        <w:t xml:space="preserve"> </w:t>
      </w:r>
      <w:r>
        <w:t xml:space="preserve">en een apart document met de in de </w:t>
      </w:r>
      <w:proofErr w:type="spellStart"/>
      <w:r>
        <w:t>waardelijsten</w:t>
      </w:r>
      <w:proofErr w:type="spellEnd"/>
      <w:r>
        <w:t xml:space="preserve"> opgenomen waarden.</w:t>
      </w:r>
      <w:r w:rsidR="00E47D8B">
        <w:t xml:space="preserve"> Daarnaast is er een document met het overzicht van alle IMKL objecten met alle attributen en associaties en extra modelregels die daar op van toepassing zijn. De volgende lijst geeft alle documenten:</w:t>
      </w:r>
    </w:p>
    <w:p w:rsidR="00E47D8B" w:rsidRDefault="00E47D8B" w:rsidP="0065371C"/>
    <w:p w:rsidR="00E47D8B" w:rsidRDefault="00E47D8B" w:rsidP="00E47D8B">
      <w:pPr>
        <w:pStyle w:val="Lijstalinea"/>
        <w:numPr>
          <w:ilvl w:val="0"/>
          <w:numId w:val="48"/>
        </w:numPr>
      </w:pPr>
      <w:r>
        <w:t>IMKL2015 Dataspecificatie</w:t>
      </w:r>
    </w:p>
    <w:p w:rsidR="00E47D8B" w:rsidRDefault="00E47D8B" w:rsidP="00E47D8B">
      <w:pPr>
        <w:pStyle w:val="Lijstalinea"/>
        <w:numPr>
          <w:ilvl w:val="0"/>
          <w:numId w:val="48"/>
        </w:numPr>
      </w:pPr>
      <w:r>
        <w:t>IMKL2015</w:t>
      </w:r>
      <w:r w:rsidR="0027065E">
        <w:t xml:space="preserve"> </w:t>
      </w:r>
      <w:r w:rsidRPr="00E47D8B">
        <w:t>Objectcatalogus</w:t>
      </w:r>
    </w:p>
    <w:p w:rsidR="00E47D8B" w:rsidRDefault="00E47D8B" w:rsidP="00E47D8B">
      <w:pPr>
        <w:pStyle w:val="Lijstalinea"/>
        <w:numPr>
          <w:ilvl w:val="0"/>
          <w:numId w:val="48"/>
        </w:numPr>
      </w:pPr>
      <w:r w:rsidRPr="00E47D8B">
        <w:t>IMKL2015 object-attributen-</w:t>
      </w:r>
      <w:proofErr w:type="spellStart"/>
      <w:r w:rsidRPr="00E47D8B">
        <w:t>ExtraRegels</w:t>
      </w:r>
      <w:proofErr w:type="spellEnd"/>
    </w:p>
    <w:p w:rsidR="00E47D8B" w:rsidRDefault="00E47D8B" w:rsidP="00E47D8B">
      <w:pPr>
        <w:pStyle w:val="Lijstalinea"/>
        <w:numPr>
          <w:ilvl w:val="0"/>
          <w:numId w:val="48"/>
        </w:numPr>
      </w:pPr>
      <w:r>
        <w:t xml:space="preserve">IMKL2015 – </w:t>
      </w:r>
      <w:proofErr w:type="spellStart"/>
      <w:r w:rsidRPr="00E47D8B">
        <w:t>waardelijsten</w:t>
      </w:r>
      <w:proofErr w:type="spellEnd"/>
    </w:p>
    <w:p w:rsidR="00524F52" w:rsidRDefault="00E47D8B" w:rsidP="0065371C">
      <w:pPr>
        <w:pStyle w:val="Lijstalinea"/>
        <w:numPr>
          <w:ilvl w:val="0"/>
          <w:numId w:val="48"/>
        </w:numPr>
      </w:pPr>
      <w:r>
        <w:t>Handreiking-visualisati</w:t>
      </w:r>
      <w:r w:rsidR="00524F52">
        <w:t>e</w:t>
      </w:r>
    </w:p>
    <w:p w:rsidR="00524F52" w:rsidRDefault="00524F52" w:rsidP="00524F52"/>
    <w:p w:rsidR="00524F52" w:rsidRPr="00524F52" w:rsidRDefault="00A23501" w:rsidP="00524F52">
      <w:r>
        <w:t>D</w:t>
      </w:r>
      <w:r w:rsidR="00243DBF">
        <w:t>it</w:t>
      </w:r>
      <w:r>
        <w:t xml:space="preserve"> document is gestructureerd in 8 hoofdstukken. </w:t>
      </w:r>
      <w:r w:rsidR="00524F52">
        <w:t>Hoofdstuk 2 beschrijft het toepassingsgebied of onderwerp waar deze dataspecificatie op van toepassing is.</w:t>
      </w:r>
      <w:r w:rsidR="00B2056B">
        <w:t xml:space="preserve"> H</w:t>
      </w:r>
      <w:r w:rsidR="00524F52">
        <w:t xml:space="preserve">oofdstuk 3 geeft een informele beschrijving van dit toepassingsgebied en hoe deze dataspecificatie </w:t>
      </w:r>
      <w:r w:rsidR="00B2056B">
        <w:t xml:space="preserve">wordt toegepast </w:t>
      </w:r>
      <w:r w:rsidR="00524F52">
        <w:t xml:space="preserve">in een informatie- en data-uitwisselingsproces. In dit hoofdstuk </w:t>
      </w:r>
      <w:r w:rsidR="00243DBF">
        <w:t>zijn</w:t>
      </w:r>
      <w:r w:rsidR="00524F52">
        <w:t xml:space="preserve"> ook de normatieve referenties opgenomen en de lijst met termen, definities en afkortingen. Hoofdstuk 4 is een korte samenvatting en identificatie van de dataspecificatie in tabelvorm. In hoofdstuk 5 is het UML model opgenomen en wordt met verschillende diagrammen </w:t>
      </w:r>
      <w:r>
        <w:t>het informatiemodel toegelicht en wordt verwezen naar de objectcatalogus met alle modelinformatie in tabelvorm. Hoofdstuk 6 gaat in op het ruimtelijk- en temporele referentiesysteem waarin gegevens gepubliceerd moeten worden.</w:t>
      </w:r>
      <w:r w:rsidR="00B2056B">
        <w:t xml:space="preserve"> Hoofdstuk 7 geeft de implementatie</w:t>
      </w:r>
      <w:r>
        <w:t>specificaties opgenomen in de vorm van referenties aan XML schema’s. Hoofdstuk 8 tenslotte</w:t>
      </w:r>
      <w:r w:rsidR="00243DBF">
        <w:t>,</w:t>
      </w:r>
      <w:r>
        <w:t xml:space="preserve"> behandelt de specificatie van de visualisatie van ruimtelijke data in een kaartbeeld.</w:t>
      </w:r>
    </w:p>
    <w:p w:rsidR="001E18AC" w:rsidRPr="007C7339" w:rsidRDefault="001E18AC" w:rsidP="002E546F">
      <w:pPr>
        <w:pStyle w:val="Hoofdstukx"/>
        <w:pageBreakBefore/>
        <w:spacing w:line="240" w:lineRule="atLeast"/>
      </w:pPr>
      <w:bookmarkStart w:id="499" w:name="_Toc188091997"/>
    </w:p>
    <w:p w:rsidR="00BB25BB" w:rsidRPr="007C7339" w:rsidRDefault="00576E1A" w:rsidP="007C7339">
      <w:pPr>
        <w:pStyle w:val="Hoofdstuktitel"/>
        <w:spacing w:line="240" w:lineRule="atLeast"/>
      </w:pPr>
      <w:bookmarkStart w:id="500" w:name="_Toc473473865"/>
      <w:bookmarkEnd w:id="499"/>
      <w:r>
        <w:t>Scope</w:t>
      </w:r>
      <w:bookmarkEnd w:id="500"/>
    </w:p>
    <w:p w:rsidR="00AA1364" w:rsidRPr="007C7339" w:rsidRDefault="00576E1A" w:rsidP="007C7339">
      <w:pPr>
        <w:pStyle w:val="Paragraaftitel"/>
        <w:spacing w:line="240" w:lineRule="atLeast"/>
      </w:pPr>
      <w:bookmarkStart w:id="501" w:name="_Toc473473866"/>
      <w:r>
        <w:t>Scope</w:t>
      </w:r>
      <w:r w:rsidR="00283BD6">
        <w:t>.</w:t>
      </w:r>
      <w:bookmarkEnd w:id="501"/>
    </w:p>
    <w:p w:rsidR="00576E1A" w:rsidRDefault="007C3AB4" w:rsidP="00576E1A">
      <w:r>
        <w:t>Dit document beschrijft de data</w:t>
      </w:r>
      <w:r w:rsidR="00576E1A">
        <w:t>specificatie</w:t>
      </w:r>
      <w:r w:rsidR="00DB72BE">
        <w:t>, IMKL2015,</w:t>
      </w:r>
      <w:r w:rsidR="00576E1A">
        <w:t xml:space="preserve"> van het door </w:t>
      </w:r>
      <w:r w:rsidR="00EF1617">
        <w:t>KLICWIN</w:t>
      </w:r>
      <w:r w:rsidR="00576E1A">
        <w:t xml:space="preserve"> ontsloten dataproduct </w:t>
      </w:r>
      <w:r w:rsidR="00EF1617" w:rsidRPr="005854EC">
        <w:t>Utiliteitsnet</w:t>
      </w:r>
      <w:r w:rsidR="00F10FD5" w:rsidRPr="005854EC">
        <w:t>ten</w:t>
      </w:r>
      <w:r w:rsidR="00EF1617" w:rsidRPr="005854EC">
        <w:t>.</w:t>
      </w:r>
    </w:p>
    <w:p w:rsidR="00576E1A" w:rsidRDefault="00576E1A" w:rsidP="00576E1A"/>
    <w:p w:rsidR="004C44A2" w:rsidRDefault="00DB72BE" w:rsidP="00576E1A">
      <w:r>
        <w:t>IMKL2015</w:t>
      </w:r>
      <w:r w:rsidR="00576E1A">
        <w:t xml:space="preserve"> geeft de gedetailleerde beschrijving van structuur, inhoud en datakwaliteit van </w:t>
      </w:r>
      <w:r w:rsidR="00EF1617">
        <w:t>utiliteitsnet</w:t>
      </w:r>
      <w:r w:rsidR="00F10FD5">
        <w:t>ten</w:t>
      </w:r>
      <w:r w:rsidR="00576E1A">
        <w:t xml:space="preserve"> en dient als basis voor de realisatie en ontsluiting van </w:t>
      </w:r>
      <w:r w:rsidR="00EF1617">
        <w:t>KLICWIN</w:t>
      </w:r>
      <w:r w:rsidR="00576E1A">
        <w:t xml:space="preserve"> services.</w:t>
      </w:r>
    </w:p>
    <w:p w:rsidR="007C3AB4" w:rsidRDefault="007C3AB4" w:rsidP="00576E1A"/>
    <w:p w:rsidR="00DB72BE" w:rsidRDefault="00DB72BE" w:rsidP="00576E1A">
      <w:r>
        <w:t xml:space="preserve">De gebruikstoepassing waar de semantiek van IMKL2015 door </w:t>
      </w:r>
      <w:r w:rsidR="00F10FD5">
        <w:t xml:space="preserve">wordt bepaald </w:t>
      </w:r>
      <w:r>
        <w:t>komt voort uit verschillende wetgevingen, regelingen en processen. Deze zijn:</w:t>
      </w:r>
    </w:p>
    <w:p w:rsidR="00DB72BE" w:rsidRDefault="00DB72BE" w:rsidP="00576E1A"/>
    <w:p w:rsidR="00DB72BE" w:rsidRPr="00DB72BE" w:rsidRDefault="00DB72BE" w:rsidP="0080639F">
      <w:pPr>
        <w:pStyle w:val="Lijstalinea"/>
        <w:numPr>
          <w:ilvl w:val="0"/>
          <w:numId w:val="30"/>
        </w:numPr>
        <w:spacing w:line="240" w:lineRule="atLeast"/>
        <w:ind w:left="567" w:hanging="567"/>
        <w:contextualSpacing w:val="0"/>
        <w:jc w:val="left"/>
      </w:pPr>
      <w:r w:rsidRPr="0080639F">
        <w:rPr>
          <w:b/>
        </w:rPr>
        <w:t>WION:</w:t>
      </w:r>
      <w:r w:rsidR="00456F46">
        <w:t xml:space="preserve"> Wet Informatie-uitwisseling Ondergrondse Netten</w:t>
      </w:r>
      <w:r>
        <w:t>.</w:t>
      </w:r>
      <w:r w:rsidR="0080639F" w:rsidRPr="0080639F">
        <w:t xml:space="preserve"> </w:t>
      </w:r>
      <w:r w:rsidR="0080639F">
        <w:t>U</w:t>
      </w:r>
      <w:r w:rsidR="0080639F" w:rsidRPr="00D77612">
        <w:t xml:space="preserve">itwisseling </w:t>
      </w:r>
      <w:r w:rsidR="0080639F">
        <w:t xml:space="preserve">van </w:t>
      </w:r>
      <w:r w:rsidR="0080639F" w:rsidRPr="00D77612">
        <w:t>kabel en leiding informatie ter voorkoming van graafschade voor de netten: telecom, riolering, water, elektriciteit, gas en warmte.</w:t>
      </w:r>
    </w:p>
    <w:p w:rsidR="00DB72BE" w:rsidRDefault="00DB72BE" w:rsidP="00DB72BE">
      <w:pPr>
        <w:pStyle w:val="Lijstalinea"/>
        <w:numPr>
          <w:ilvl w:val="0"/>
          <w:numId w:val="30"/>
        </w:numPr>
        <w:spacing w:line="240" w:lineRule="atLeast"/>
        <w:ind w:left="567" w:hanging="567"/>
        <w:contextualSpacing w:val="0"/>
        <w:jc w:val="left"/>
      </w:pPr>
      <w:r w:rsidRPr="00D77612">
        <w:rPr>
          <w:b/>
        </w:rPr>
        <w:t>INSPIRE</w:t>
      </w:r>
      <w:r w:rsidR="0080639F">
        <w:rPr>
          <w:b/>
        </w:rPr>
        <w:t xml:space="preserve">: </w:t>
      </w:r>
      <w:r w:rsidR="0080639F" w:rsidRPr="0080639F">
        <w:t>Europese richtlijn voor uitwisseling van digitale gegevens gerelateerd aan milieu</w:t>
      </w:r>
      <w:r w:rsidR="0080639F">
        <w:rPr>
          <w:b/>
        </w:rPr>
        <w:t>.</w:t>
      </w:r>
      <w:r w:rsidRPr="00D77612">
        <w:rPr>
          <w:b/>
        </w:rPr>
        <w:t xml:space="preserve"> </w:t>
      </w:r>
      <w:r w:rsidR="0080639F" w:rsidRPr="0080639F">
        <w:t xml:space="preserve">Voor </w:t>
      </w:r>
      <w:r w:rsidR="0080639F">
        <w:t xml:space="preserve">deze specificatie in het bijzonder het thema </w:t>
      </w:r>
      <w:r w:rsidRPr="0080639F">
        <w:t xml:space="preserve">Utilities </w:t>
      </w:r>
      <w:r w:rsidR="0080639F">
        <w:t xml:space="preserve">en </w:t>
      </w:r>
      <w:proofErr w:type="spellStart"/>
      <w:r w:rsidR="0080639F">
        <w:t>Governmental</w:t>
      </w:r>
      <w:proofErr w:type="spellEnd"/>
      <w:r w:rsidR="0080639F">
        <w:t xml:space="preserve"> Services en daarin de </w:t>
      </w:r>
      <w:proofErr w:type="spellStart"/>
      <w:r w:rsidR="0080639F">
        <w:t>Utility</w:t>
      </w:r>
      <w:proofErr w:type="spellEnd"/>
      <w:r w:rsidR="0080639F">
        <w:t xml:space="preserve"> Networks. </w:t>
      </w:r>
      <w:r w:rsidRPr="0080639F">
        <w:t>Dataspecificaties voor uitwisseling kabel en leidingen informatie voor de netten:</w:t>
      </w:r>
      <w:r w:rsidRPr="00D77612">
        <w:t xml:space="preserve"> datatransport, riolering, water, elektriciteit, gas</w:t>
      </w:r>
      <w:r>
        <w:t>,</w:t>
      </w:r>
      <w:r w:rsidRPr="00D77612">
        <w:t xml:space="preserve"> warmte</w:t>
      </w:r>
      <w:r>
        <w:t xml:space="preserve"> en andere kabels &amp; leidingen</w:t>
      </w:r>
      <w:r w:rsidRPr="00D77612">
        <w:t>.</w:t>
      </w:r>
    </w:p>
    <w:p w:rsidR="00DB72BE" w:rsidRDefault="00DB72BE" w:rsidP="00DB72BE">
      <w:pPr>
        <w:pStyle w:val="Lijstalinea"/>
        <w:numPr>
          <w:ilvl w:val="0"/>
          <w:numId w:val="30"/>
        </w:numPr>
        <w:spacing w:line="240" w:lineRule="atLeast"/>
        <w:ind w:left="567" w:hanging="567"/>
        <w:contextualSpacing w:val="0"/>
        <w:jc w:val="left"/>
      </w:pPr>
      <w:r w:rsidRPr="00DB72BE">
        <w:rPr>
          <w:b/>
        </w:rPr>
        <w:t>Besluit externe veiligheid buisleidingen (</w:t>
      </w:r>
      <w:proofErr w:type="spellStart"/>
      <w:r w:rsidRPr="00DB72BE">
        <w:rPr>
          <w:b/>
        </w:rPr>
        <w:t>BevB</w:t>
      </w:r>
      <w:proofErr w:type="spellEnd"/>
      <w:r w:rsidRPr="00DB72BE">
        <w:rPr>
          <w:b/>
        </w:rPr>
        <w:t>)</w:t>
      </w:r>
      <w:r w:rsidR="00456F46">
        <w:rPr>
          <w:b/>
        </w:rPr>
        <w:t xml:space="preserve">: </w:t>
      </w:r>
      <w:r w:rsidR="00456F46">
        <w:t xml:space="preserve">Besluit houdende milieukwaliteitseisen externe veiligheid </w:t>
      </w:r>
      <w:r w:rsidR="00456F46" w:rsidRPr="00387DE5">
        <w:t>voor het vervoer</w:t>
      </w:r>
      <w:r w:rsidR="00456F46">
        <w:t xml:space="preserve"> van gevaarlijke stoffen door buisleidingen. Onder andere  </w:t>
      </w:r>
      <w:r w:rsidR="00670CE5">
        <w:t>o</w:t>
      </w:r>
      <w:r w:rsidR="00670CE5" w:rsidRPr="00D77612">
        <w:t xml:space="preserve">pname </w:t>
      </w:r>
      <w:r w:rsidRPr="00D77612">
        <w:t>van buisleidingen</w:t>
      </w:r>
      <w:r>
        <w:t xml:space="preserve"> met gevaarlijke inhoud (</w:t>
      </w:r>
      <w:proofErr w:type="spellStart"/>
      <w:r>
        <w:t>Bgi</w:t>
      </w:r>
      <w:proofErr w:type="spellEnd"/>
      <w:r>
        <w:t>)</w:t>
      </w:r>
      <w:r w:rsidRPr="00D77612">
        <w:t xml:space="preserve"> (en beperkingen op ruimtegebruik) in een bestemmings- of inpassingsplan.</w:t>
      </w:r>
    </w:p>
    <w:p w:rsidR="009E08D3" w:rsidRDefault="00DB72BE" w:rsidP="009E08D3">
      <w:pPr>
        <w:pStyle w:val="Lijstalinea"/>
        <w:numPr>
          <w:ilvl w:val="0"/>
          <w:numId w:val="30"/>
        </w:numPr>
        <w:spacing w:line="240" w:lineRule="atLeast"/>
        <w:ind w:left="567" w:hanging="567"/>
        <w:contextualSpacing w:val="0"/>
        <w:jc w:val="left"/>
      </w:pPr>
      <w:r w:rsidRPr="00D77612">
        <w:rPr>
          <w:b/>
        </w:rPr>
        <w:t>Register risicosituaties gevaarlijke stoffen (RRGS)</w:t>
      </w:r>
      <w:r w:rsidRPr="00D77612">
        <w:t xml:space="preserve"> Verplichting tot invoeren risico’s van gevaarlijke </w:t>
      </w:r>
      <w:r>
        <w:t>stoffen in een landelijk risico</w:t>
      </w:r>
      <w:r w:rsidRPr="00D77612">
        <w:t>register.</w:t>
      </w:r>
    </w:p>
    <w:p w:rsidR="00A11BC4" w:rsidRDefault="00A11BC4">
      <w:pPr>
        <w:pStyle w:val="Lijstalinea"/>
        <w:spacing w:line="240" w:lineRule="atLeast"/>
        <w:ind w:left="567"/>
        <w:contextualSpacing w:val="0"/>
        <w:jc w:val="left"/>
      </w:pPr>
    </w:p>
    <w:p w:rsidR="00A11BC4" w:rsidRDefault="002D1C0D">
      <w:pPr>
        <w:spacing w:line="240" w:lineRule="atLeast"/>
        <w:jc w:val="left"/>
      </w:pPr>
      <w:r w:rsidRPr="009C7103">
        <w:t>De volgende gebruikstoepassing is nog niet operationeel in IMKL2015 verwerkt. Er is voor nu nog een onvoldoende beschreven toepassing. Er is wel al een experimenteel diagram toegevoegd om de gedachte te bepalen.</w:t>
      </w:r>
    </w:p>
    <w:p w:rsidR="00A11BC4" w:rsidRDefault="00A11BC4">
      <w:pPr>
        <w:spacing w:line="240" w:lineRule="atLeast"/>
        <w:jc w:val="left"/>
      </w:pPr>
    </w:p>
    <w:p w:rsidR="00DB72BE" w:rsidRDefault="00387DE5" w:rsidP="00DB72BE">
      <w:pPr>
        <w:pStyle w:val="Lijstalinea"/>
        <w:numPr>
          <w:ilvl w:val="0"/>
          <w:numId w:val="30"/>
        </w:numPr>
        <w:spacing w:line="240" w:lineRule="atLeast"/>
        <w:ind w:left="567" w:hanging="567"/>
        <w:contextualSpacing w:val="0"/>
        <w:jc w:val="left"/>
      </w:pPr>
      <w:r>
        <w:rPr>
          <w:b/>
        </w:rPr>
        <w:t>EC61 (</w:t>
      </w:r>
      <w:r w:rsidR="00DB72BE" w:rsidRPr="00D77612">
        <w:rPr>
          <w:b/>
        </w:rPr>
        <w:t>COM 147</w:t>
      </w:r>
      <w:r>
        <w:rPr>
          <w:b/>
        </w:rPr>
        <w:t>)</w:t>
      </w:r>
      <w:r w:rsidR="0080639F">
        <w:t xml:space="preserve"> EU richtlijn</w:t>
      </w:r>
      <w:r w:rsidR="00DB72BE" w:rsidRPr="00D77612">
        <w:t xml:space="preserve"> voor een Verordening van het Europees Parl</w:t>
      </w:r>
      <w:r w:rsidR="00DB72BE">
        <w:t>e</w:t>
      </w:r>
      <w:r w:rsidR="00DB72BE" w:rsidRPr="00D77612">
        <w:t xml:space="preserve">ment en Raad </w:t>
      </w:r>
      <w:r w:rsidR="00DB72BE">
        <w:t xml:space="preserve">over </w:t>
      </w:r>
      <w:r w:rsidR="00DB72BE" w:rsidRPr="00D77612">
        <w:t xml:space="preserve">maatregelen om de kosten </w:t>
      </w:r>
      <w:smartTag w:uri="urn:schemas-microsoft-com:office:smarttags" w:element="PersonName">
        <w:smartTagPr>
          <w:attr w:name="ProductID" w:val="van de aanleg van elektronische"/>
        </w:smartTagPr>
        <w:r w:rsidR="00DB72BE" w:rsidRPr="00D77612">
          <w:t>van de aanleg van elektronische</w:t>
        </w:r>
      </w:smartTag>
      <w:r w:rsidR="00DB72BE" w:rsidRPr="00D77612">
        <w:t xml:space="preserve"> hogesnelheidscommunicatienetwerken te verlagen.</w:t>
      </w:r>
    </w:p>
    <w:p w:rsidR="00DB72BE" w:rsidRDefault="00DB72BE" w:rsidP="00576E1A"/>
    <w:p w:rsidR="00DB72BE" w:rsidRDefault="00DB72BE" w:rsidP="00576E1A"/>
    <w:p w:rsidR="00576E1A" w:rsidRDefault="00576E1A" w:rsidP="00576E1A"/>
    <w:p w:rsidR="00576E1A" w:rsidRDefault="00576E1A" w:rsidP="00576E1A"/>
    <w:p w:rsidR="00576E1A" w:rsidRDefault="00576E1A" w:rsidP="00576E1A"/>
    <w:p w:rsidR="00576E1A" w:rsidRDefault="00576E1A" w:rsidP="00576E1A"/>
    <w:p w:rsidR="00576E1A" w:rsidRPr="000427A2" w:rsidRDefault="00576E1A" w:rsidP="00576E1A"/>
    <w:p w:rsidR="003C4DDF" w:rsidRPr="007C7339" w:rsidRDefault="003C4DDF" w:rsidP="002E546F">
      <w:pPr>
        <w:pStyle w:val="Hoofdstukx"/>
        <w:pageBreakBefore/>
        <w:spacing w:line="240" w:lineRule="atLeast"/>
      </w:pPr>
    </w:p>
    <w:p w:rsidR="003C4DDF" w:rsidRDefault="00576E1A" w:rsidP="007C7339">
      <w:pPr>
        <w:pStyle w:val="Hoofdstuktitel"/>
        <w:spacing w:line="240" w:lineRule="atLeast"/>
      </w:pPr>
      <w:bookmarkStart w:id="502" w:name="_Toc473473867"/>
      <w:r>
        <w:t>Over</w:t>
      </w:r>
      <w:r w:rsidR="00D0633C">
        <w:t>zicht</w:t>
      </w:r>
      <w:bookmarkEnd w:id="502"/>
    </w:p>
    <w:p w:rsidR="003C4DDF" w:rsidRDefault="00576E1A" w:rsidP="007C7339">
      <w:pPr>
        <w:pStyle w:val="Paragraaftitel"/>
        <w:spacing w:line="240" w:lineRule="atLeast"/>
      </w:pPr>
      <w:bookmarkStart w:id="503" w:name="_Toc473473868"/>
      <w:r>
        <w:t>Naam en Acroniemen</w:t>
      </w:r>
      <w:r w:rsidR="00283BD6">
        <w:t>.</w:t>
      </w:r>
      <w:bookmarkEnd w:id="503"/>
    </w:p>
    <w:p w:rsidR="00E43079" w:rsidRPr="0080639F" w:rsidRDefault="00F10FD5" w:rsidP="00E43079">
      <w:pPr>
        <w:rPr>
          <w:color w:val="0000FF"/>
        </w:rPr>
      </w:pPr>
      <w:r>
        <w:t xml:space="preserve">IMKL2015 - </w:t>
      </w:r>
      <w:r w:rsidR="0080639F">
        <w:t>Data</w:t>
      </w:r>
      <w:r>
        <w:t xml:space="preserve">specificatie voor </w:t>
      </w:r>
      <w:r w:rsidR="006F2CE2" w:rsidRPr="006F2CE2">
        <w:t>Utiliteitsnetten.</w:t>
      </w:r>
    </w:p>
    <w:p w:rsidR="00CD2268" w:rsidRDefault="00CD2268" w:rsidP="00E43079"/>
    <w:p w:rsidR="00020F2F" w:rsidRDefault="00576E1A" w:rsidP="00020F2F">
      <w:pPr>
        <w:pStyle w:val="Paragraaftitel"/>
        <w:spacing w:line="240" w:lineRule="atLeast"/>
      </w:pPr>
      <w:bookmarkStart w:id="504" w:name="_Toc473473869"/>
      <w:r>
        <w:t>Informele beschrijving</w:t>
      </w:r>
      <w:r w:rsidR="00283BD6">
        <w:t>.</w:t>
      </w:r>
      <w:bookmarkEnd w:id="504"/>
    </w:p>
    <w:p w:rsidR="00E548CF" w:rsidRPr="00653DF3" w:rsidRDefault="00E548CF" w:rsidP="00E548CF">
      <w:pPr>
        <w:pStyle w:val="subparagraaftitel"/>
      </w:pPr>
      <w:bookmarkStart w:id="505" w:name="_Toc473473870"/>
      <w:r w:rsidRPr="00653DF3">
        <w:t>Definitie</w:t>
      </w:r>
      <w:r w:rsidR="00283BD6">
        <w:t>.</w:t>
      </w:r>
      <w:bookmarkEnd w:id="505"/>
    </w:p>
    <w:p w:rsidR="00E548CF" w:rsidRDefault="00E548CF" w:rsidP="00E548CF">
      <w:pPr>
        <w:rPr>
          <w:color w:val="0000FF"/>
        </w:rPr>
      </w:pPr>
    </w:p>
    <w:p w:rsidR="0047444C" w:rsidRPr="00E548CF" w:rsidRDefault="006F2CE2" w:rsidP="00E548CF">
      <w:pPr>
        <w:rPr>
          <w:color w:val="0000FF"/>
        </w:rPr>
      </w:pPr>
      <w:r w:rsidRPr="006F2CE2">
        <w:t>Utiliteitsnet:</w:t>
      </w:r>
      <w:r w:rsidR="0047444C">
        <w:rPr>
          <w:color w:val="0000FF"/>
        </w:rPr>
        <w:t xml:space="preserve"> </w:t>
      </w:r>
      <w:r w:rsidR="0047444C">
        <w:t>Een verzameling netwerkelementen die tot één type nutsvoorzieningennet behoren. Omvat voorzieningen voor elektriciteit, telecommunicatie, gas, chemicaliën, drinkwater, afvalwater en warmte.</w:t>
      </w:r>
    </w:p>
    <w:p w:rsidR="00E548CF" w:rsidRDefault="00DC25BC" w:rsidP="00E548CF">
      <w:pPr>
        <w:pStyle w:val="subparagraaftitel"/>
      </w:pPr>
      <w:bookmarkStart w:id="506" w:name="_Toc473473871"/>
      <w:r>
        <w:t>Beschrijving</w:t>
      </w:r>
      <w:r w:rsidR="00283BD6">
        <w:t>.</w:t>
      </w:r>
      <w:bookmarkEnd w:id="506"/>
    </w:p>
    <w:p w:rsidR="000D4FAA" w:rsidRDefault="006A0A99" w:rsidP="00E548CF">
      <w:pPr>
        <w:spacing w:line="240" w:lineRule="atLeast"/>
        <w:jc w:val="left"/>
      </w:pPr>
      <w:r>
        <w:t xml:space="preserve">IMKL2015 vormt het gemeenschappelijke begrippenkader voor de uitwisseling van informatie van verschillende typen </w:t>
      </w:r>
      <w:proofErr w:type="spellStart"/>
      <w:r>
        <w:t>uitiliteitsnetten</w:t>
      </w:r>
      <w:proofErr w:type="spellEnd"/>
      <w:r>
        <w:t xml:space="preserve">. Een </w:t>
      </w:r>
      <w:proofErr w:type="spellStart"/>
      <w:r>
        <w:t>uitiliteitsnet</w:t>
      </w:r>
      <w:proofErr w:type="spellEnd"/>
      <w:r>
        <w:t xml:space="preserve"> is daarin een verzameling netwerkelementen die tot één type nutsvoorzieningennet behoren en omvat voorzieningen voor elektriciteit, telecommunicatie, gas, chemicaliën, drinkwater, afvalwater en warmte. In de WION wordt een net (is utiliteitsnet) omschreven als: </w:t>
      </w:r>
      <w:r w:rsidR="00EE1D08" w:rsidRPr="006A0A99">
        <w:t>net: een ondergrondse kabel of leiding, daaronder mede begrepen lege buizen, ondergrondse ondersteuningswerken en beschermingswerken, bestemd voor transport van vaste, vloeibare of gasvormige stoffen, van energie of van informatie</w:t>
      </w:r>
      <w:r>
        <w:t xml:space="preserve">. </w:t>
      </w:r>
      <w:r w:rsidR="000D4FAA">
        <w:t>Het utiliteitsnet omvat ook de informatie omschreven in deze definitie.</w:t>
      </w:r>
    </w:p>
    <w:p w:rsidR="000D4FAA" w:rsidRDefault="000D4FAA" w:rsidP="00E548CF">
      <w:pPr>
        <w:spacing w:line="240" w:lineRule="atLeast"/>
        <w:jc w:val="left"/>
      </w:pPr>
    </w:p>
    <w:p w:rsidR="007D0342" w:rsidRDefault="000D4FAA" w:rsidP="00E548CF">
      <w:pPr>
        <w:spacing w:line="240" w:lineRule="atLeast"/>
        <w:jc w:val="left"/>
      </w:pPr>
      <w:r>
        <w:t xml:space="preserve">Een utiliteitsnet is in eerste instantie de samenstelling van fysieke elementen die samen het net vormen. Het bestaat uit kabels, leidingen, buizen die nodig zijn voor het transport van de net-producten zoals energie, </w:t>
      </w:r>
      <w:r w:rsidR="007D0342">
        <w:t xml:space="preserve">water en informatie, resulterend in bijvoorbeeld </w:t>
      </w:r>
      <w:proofErr w:type="spellStart"/>
      <w:r w:rsidR="007D0342">
        <w:t>elektricteitskabels</w:t>
      </w:r>
      <w:proofErr w:type="spellEnd"/>
      <w:r w:rsidR="007D0342">
        <w:t xml:space="preserve">,  telecomkabels, buisleidingen voor gas, kerosine en leidingen voor water, warmte of riolering. </w:t>
      </w:r>
      <w:r>
        <w:t>Het omvat ook constructies voor het verbinden, verwerken, beschermen, beheren</w:t>
      </w:r>
      <w:r w:rsidR="007D0342">
        <w:t>, meten, controleren van transport en distributienetten. Denk hierbij aan verbindingsmoffen, drukregelaars, putten, meetstations etc.</w:t>
      </w:r>
    </w:p>
    <w:p w:rsidR="007D0342" w:rsidRDefault="007D0342" w:rsidP="00E548CF">
      <w:pPr>
        <w:spacing w:line="240" w:lineRule="atLeast"/>
        <w:jc w:val="left"/>
      </w:pPr>
    </w:p>
    <w:p w:rsidR="00F01941" w:rsidRDefault="007D0342" w:rsidP="00E548CF">
      <w:pPr>
        <w:spacing w:line="240" w:lineRule="atLeast"/>
        <w:jc w:val="left"/>
      </w:pPr>
      <w:r>
        <w:t xml:space="preserve">Al de </w:t>
      </w:r>
      <w:proofErr w:type="spellStart"/>
      <w:r>
        <w:t>uitiliteitsnetten</w:t>
      </w:r>
      <w:proofErr w:type="spellEnd"/>
      <w:r>
        <w:t xml:space="preserve"> zijn opgebouwd uit verbindingen en verbindingspunten die samen een transportnetwerk vormen. De logica van de netwerken wordt beschreven middels een topologische-, of connectiviteitsmodel. IMKL2015 volgt een </w:t>
      </w:r>
      <w:proofErr w:type="spellStart"/>
      <w:r w:rsidR="0019772B">
        <w:t>a</w:t>
      </w:r>
      <w:r>
        <w:t>rc</w:t>
      </w:r>
      <w:proofErr w:type="spellEnd"/>
      <w:r>
        <w:t>-</w:t>
      </w:r>
      <w:r w:rsidR="0019772B">
        <w:t>n</w:t>
      </w:r>
      <w:r>
        <w:t>ode</w:t>
      </w:r>
      <w:r w:rsidR="000D4FAA">
        <w:t xml:space="preserve"> </w:t>
      </w:r>
      <w:r>
        <w:t xml:space="preserve">topologie om de logica van het netwerk te kunnen beschrijven. De kern van het model zit echter in het uitwisselen van de liggingsgegevens van de netten en de netwerkelementen. </w:t>
      </w:r>
      <w:r w:rsidR="0019772B">
        <w:t>Primair gebeurt dat middels centerlijnen voor de locatie van kabels en leidingen en centerpunten voor leidingelementen. Optioneel is er ook een vlakken representatie en een uitbreiding voor driedimensionale representatie.</w:t>
      </w:r>
    </w:p>
    <w:p w:rsidR="0019772B" w:rsidRDefault="0019772B" w:rsidP="00E548CF">
      <w:pPr>
        <w:spacing w:line="240" w:lineRule="atLeast"/>
        <w:jc w:val="left"/>
      </w:pPr>
    </w:p>
    <w:p w:rsidR="00F3608E" w:rsidRDefault="0019772B" w:rsidP="00E548CF">
      <w:pPr>
        <w:spacing w:line="240" w:lineRule="atLeast"/>
        <w:jc w:val="left"/>
        <w:sectPr w:rsidR="00F3608E" w:rsidSect="00672722">
          <w:headerReference w:type="default" r:id="rId15"/>
          <w:footerReference w:type="default" r:id="rId16"/>
          <w:pgSz w:w="11906" w:h="16838" w:code="9"/>
          <w:pgMar w:top="2552" w:right="1622" w:bottom="1531" w:left="1622" w:header="0" w:footer="57" w:gutter="0"/>
          <w:cols w:space="708"/>
          <w:docGrid w:linePitch="360"/>
        </w:sectPr>
      </w:pPr>
      <w:r>
        <w:t>Een utiliteitsnet wordt beschreven door de ligging en topologie van de netelementen maar ook door beschrijvende informatie over type utiliteitsnet (het thema), verantwoordelijke organisaties, type product, type leiding en velerlei relevante directe, gerelateerde of afgeleide kenmerken en eigenschappen.</w:t>
      </w:r>
      <w:r w:rsidR="00F4539E">
        <w:t xml:space="preserve"> Voor de bepaling van het domein in relatie tot de opgenomen eigenschappen staan een aantal data-uitwisselingsprocessen centraal</w:t>
      </w:r>
      <w:r w:rsidR="00BB3A1E">
        <w:t>:</w:t>
      </w:r>
      <w:r w:rsidR="00F4539E">
        <w:t xml:space="preserve"> </w:t>
      </w:r>
      <w:r w:rsidR="00BB3A1E">
        <w:t>INSPIRE Utilities, WION, Risicoregister Gevaarlijke Stoffen, Stedelijk afvalwater en EC61 (breedband internet). Al deze processen stellen eisen aan b</w:t>
      </w:r>
      <w:r w:rsidR="00670CE5">
        <w:t>egrippenkaders in relatie tot u</w:t>
      </w:r>
      <w:r w:rsidR="00BB3A1E">
        <w:t xml:space="preserve">tiliteitsnetten en de onderdelen daarvan. </w:t>
      </w:r>
      <w:r w:rsidR="00F4539E">
        <w:t xml:space="preserve">IMKL2015 integreert de begrippenkaders voor deze verschillende processen en </w:t>
      </w:r>
      <w:r w:rsidR="001D2BA4">
        <w:t>creëert</w:t>
      </w:r>
      <w:r w:rsidR="00F4539E">
        <w:t xml:space="preserve"> hiermee een basis voor synergie in de data</w:t>
      </w:r>
      <w:r w:rsidR="009C7103">
        <w:t>-</w:t>
      </w:r>
      <w:r w:rsidR="00F4539E">
        <w:t>uitwisselingsprocessen.</w:t>
      </w:r>
    </w:p>
    <w:p w:rsidR="0041667C" w:rsidRDefault="00F3608E" w:rsidP="00E548CF">
      <w:pPr>
        <w:spacing w:line="240" w:lineRule="atLeast"/>
        <w:jc w:val="left"/>
      </w:pPr>
      <w:r w:rsidRPr="00F3608E">
        <w:rPr>
          <w:noProof/>
        </w:rPr>
        <w:lastRenderedPageBreak/>
        <w:drawing>
          <wp:anchor distT="0" distB="0" distL="114300" distR="114300" simplePos="0" relativeHeight="251639808" behindDoc="0" locked="0" layoutInCell="1" allowOverlap="1">
            <wp:simplePos x="0" y="0"/>
            <wp:positionH relativeFrom="column">
              <wp:posOffset>-77470</wp:posOffset>
            </wp:positionH>
            <wp:positionV relativeFrom="paragraph">
              <wp:posOffset>-334645</wp:posOffset>
            </wp:positionV>
            <wp:extent cx="5500370" cy="3486150"/>
            <wp:effectExtent l="19050" t="0" r="5080" b="0"/>
            <wp:wrapTopAndBottom/>
            <wp:docPr id="7"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16824" cy="4700265"/>
                      <a:chOff x="395536" y="1988840"/>
                      <a:chExt cx="7416824" cy="4700265"/>
                    </a:xfrm>
                  </a:grpSpPr>
                  <a:grpSp>
                    <a:nvGrpSpPr>
                      <a:cNvPr id="4" name="Groep 3"/>
                      <a:cNvGrpSpPr/>
                    </a:nvGrpSpPr>
                    <a:grpSpPr>
                      <a:xfrm>
                        <a:off x="395536" y="1988840"/>
                        <a:ext cx="7416824" cy="4700265"/>
                        <a:chOff x="755576" y="692696"/>
                        <a:chExt cx="7416824" cy="4700265"/>
                      </a:xfrm>
                    </a:grpSpPr>
                    <a:sp>
                      <a:nvSpPr>
                        <a:cNvPr id="5" name="Stroomdiagram: Alternatief proces 4"/>
                        <a:cNvSpPr/>
                      </a:nvSpPr>
                      <a:spPr>
                        <a:xfrm>
                          <a:off x="3491880" y="2636912"/>
                          <a:ext cx="1080120" cy="648072"/>
                        </a:xfrm>
                        <a:prstGeom prst="flowChartAlternateProcess">
                          <a:avLst/>
                        </a:prstGeom>
                        <a:gradFill flip="none" rotWithShape="1">
                          <a:gsLst>
                            <a:gs pos="67000">
                              <a:srgbClr val="A603AB">
                                <a:alpha val="3000"/>
                              </a:srgbClr>
                            </a:gs>
                            <a:gs pos="21001">
                              <a:srgbClr val="0819FB"/>
                            </a:gs>
                            <a:gs pos="35001">
                              <a:srgbClr val="1A8D48"/>
                            </a:gs>
                            <a:gs pos="52000">
                              <a:srgbClr val="FFFF00"/>
                            </a:gs>
                            <a:gs pos="73000">
                              <a:srgbClr val="EE3F17"/>
                            </a:gs>
                            <a:gs pos="88000">
                              <a:srgbClr val="E81766"/>
                            </a:gs>
                            <a:gs pos="100000">
                              <a:srgbClr val="A603AB"/>
                            </a:gs>
                          </a:gsLst>
                          <a:path path="circle">
                            <a:fillToRect l="100000" t="100000"/>
                          </a:path>
                          <a:tileRect r="-100000" b="-100000"/>
                        </a:gradFill>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sz="12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Stroomdiagram: Alternatief proces 5"/>
                        <a:cNvSpPr/>
                      </a:nvSpPr>
                      <a:spPr>
                        <a:xfrm>
                          <a:off x="7020272" y="4725144"/>
                          <a:ext cx="1080120" cy="648072"/>
                        </a:xfrm>
                        <a:prstGeom prst="flowChartAlternateProcess">
                          <a:avLst/>
                        </a:prstGeom>
                        <a:gradFill>
                          <a:gsLst>
                            <a:gs pos="0">
                              <a:schemeClr val="accent6">
                                <a:lumMod val="40000"/>
                                <a:lumOff val="60000"/>
                              </a:schemeClr>
                            </a:gs>
                            <a:gs pos="39999">
                              <a:srgbClr val="85C2FF"/>
                            </a:gs>
                            <a:gs pos="70000">
                              <a:srgbClr val="C4D6EB"/>
                            </a:gs>
                            <a:gs pos="100000">
                              <a:srgbClr val="FFEBFA"/>
                            </a:gs>
                          </a:gsLst>
                          <a:lin ang="5400000" scaled="0"/>
                        </a:gradFill>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sz="12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Stroomdiagram: Alternatief proces 6"/>
                        <a:cNvSpPr/>
                      </a:nvSpPr>
                      <a:spPr>
                        <a:xfrm>
                          <a:off x="7020272" y="2996952"/>
                          <a:ext cx="1080120" cy="648072"/>
                        </a:xfrm>
                        <a:prstGeom prst="flowChartAlternateProcess">
                          <a:avLst/>
                        </a:prstGeom>
                        <a:solidFill>
                          <a:schemeClr val="accent6">
                            <a:lumMod val="20000"/>
                            <a:lumOff val="80000"/>
                          </a:schemeClr>
                        </a:solidFill>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sz="12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Stroomdiagram: Alternatief proces 7"/>
                        <a:cNvSpPr/>
                      </a:nvSpPr>
                      <a:spPr>
                        <a:xfrm>
                          <a:off x="7020272" y="3861048"/>
                          <a:ext cx="1080120" cy="648072"/>
                        </a:xfrm>
                        <a:prstGeom prst="flowChartAlternateProcess">
                          <a:avLst/>
                        </a:prstGeom>
                        <a:solidFill>
                          <a:srgbClr val="FF0000">
                            <a:alpha val="45000"/>
                          </a:srgbClr>
                        </a:solidFill>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sz="12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Stroomdiagram: Alternatief proces 8"/>
                        <a:cNvSpPr/>
                      </a:nvSpPr>
                      <a:spPr>
                        <a:xfrm>
                          <a:off x="7020272" y="2060848"/>
                          <a:ext cx="1080120" cy="648072"/>
                        </a:xfrm>
                        <a:prstGeom prst="flowChartAlternateProcess">
                          <a:avLst/>
                        </a:prstGeom>
                        <a:solidFill>
                          <a:srgbClr val="FFC000"/>
                        </a:solidFill>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sz="12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Stroomdiagram: Alternatief proces 9"/>
                        <a:cNvSpPr/>
                      </a:nvSpPr>
                      <a:spPr>
                        <a:xfrm>
                          <a:off x="7020272" y="1124744"/>
                          <a:ext cx="1080120" cy="648072"/>
                        </a:xfrm>
                        <a:prstGeom prst="flowChartAlternateProcess">
                          <a:avLst/>
                        </a:prstGeom>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sz="12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Tekstvak 10"/>
                        <a:cNvSpPr txBox="1"/>
                      </a:nvSpPr>
                      <a:spPr>
                        <a:xfrm>
                          <a:off x="7092280" y="1124744"/>
                          <a:ext cx="864096" cy="523220"/>
                        </a:xfrm>
                        <a:prstGeom prst="rect">
                          <a:avLst/>
                        </a:prstGeom>
                        <a:no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sz="1400" b="1" dirty="0" err="1" smtClean="0">
                                <a:solidFill>
                                  <a:srgbClr val="FFFF00"/>
                                </a:solidFill>
                              </a:rPr>
                              <a:t>Inspire</a:t>
                            </a:r>
                            <a:r>
                              <a:rPr lang="nl-NL" sz="1400" b="1" dirty="0" smtClean="0">
                                <a:solidFill>
                                  <a:srgbClr val="FFFF00"/>
                                </a:solidFill>
                              </a:rPr>
                              <a:t> </a:t>
                            </a:r>
                            <a:endParaRPr lang="nl-NL" sz="1400" b="1" dirty="0" smtClean="0">
                              <a:solidFill>
                                <a:srgbClr val="FFFF00"/>
                              </a:solidFill>
                            </a:endParaRPr>
                          </a:p>
                          <a:p>
                            <a:r>
                              <a:rPr lang="nl-NL" sz="1400" b="1" dirty="0" smtClean="0">
                                <a:solidFill>
                                  <a:srgbClr val="FFFF00"/>
                                </a:solidFill>
                              </a:rPr>
                              <a:t>UN</a:t>
                            </a:r>
                            <a:endParaRPr lang="nl-NL" sz="1400" b="1" dirty="0">
                              <a:solidFill>
                                <a:srgbClr val="FFFF00"/>
                              </a:solidFill>
                            </a:endParaRPr>
                          </a:p>
                        </a:txBody>
                        <a:useSpRect/>
                      </a:txSp>
                    </a:sp>
                    <a:sp>
                      <a:nvSpPr>
                        <a:cNvPr id="12" name="Tekstvak 11"/>
                        <a:cNvSpPr txBox="1"/>
                      </a:nvSpPr>
                      <a:spPr>
                        <a:xfrm>
                          <a:off x="7092280" y="2348880"/>
                          <a:ext cx="864096" cy="307777"/>
                        </a:xfrm>
                        <a:prstGeom prst="rect">
                          <a:avLst/>
                        </a:prstGeom>
                        <a:no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sz="1400" b="1" dirty="0" smtClean="0"/>
                              <a:t>WION</a:t>
                            </a:r>
                            <a:endParaRPr lang="nl-NL" sz="1400" b="1" dirty="0"/>
                          </a:p>
                        </a:txBody>
                        <a:useSpRect/>
                      </a:txSp>
                    </a:sp>
                    <a:sp>
                      <a:nvSpPr>
                        <a:cNvPr id="13" name="Tekstvak 12"/>
                        <a:cNvSpPr txBox="1"/>
                      </a:nvSpPr>
                      <a:spPr>
                        <a:xfrm>
                          <a:off x="7092280" y="4149080"/>
                          <a:ext cx="864096" cy="307777"/>
                        </a:xfrm>
                        <a:prstGeom prst="rect">
                          <a:avLst/>
                        </a:prstGeom>
                        <a:no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sz="1400" b="1" dirty="0" err="1" smtClean="0"/>
                              <a:t>BevB</a:t>
                            </a:r>
                            <a:endParaRPr lang="nl-NL" sz="1400" b="1" dirty="0"/>
                          </a:p>
                        </a:txBody>
                        <a:useSpRect/>
                      </a:txSp>
                    </a:sp>
                    <a:sp>
                      <a:nvSpPr>
                        <a:cNvPr id="14" name="Tekstvak 13"/>
                        <a:cNvSpPr txBox="1"/>
                      </a:nvSpPr>
                      <a:spPr>
                        <a:xfrm>
                          <a:off x="7092280" y="3284984"/>
                          <a:ext cx="864096" cy="307777"/>
                        </a:xfrm>
                        <a:prstGeom prst="rect">
                          <a:avLst/>
                        </a:prstGeom>
                        <a:no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sz="1400" b="1" dirty="0" err="1" smtClean="0"/>
                              <a:t>SWater</a:t>
                            </a:r>
                            <a:endParaRPr lang="nl-NL" sz="1400" b="1" dirty="0"/>
                          </a:p>
                        </a:txBody>
                        <a:useSpRect/>
                      </a:txSp>
                    </a:sp>
                    <a:sp>
                      <a:nvSpPr>
                        <a:cNvPr id="15" name="Tekstvak 14"/>
                        <a:cNvSpPr txBox="1"/>
                      </a:nvSpPr>
                      <a:spPr>
                        <a:xfrm>
                          <a:off x="7092280" y="5085184"/>
                          <a:ext cx="1080120" cy="307777"/>
                        </a:xfrm>
                        <a:prstGeom prst="rect">
                          <a:avLst/>
                        </a:prstGeom>
                        <a:no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sz="1400" b="1" dirty="0" smtClean="0"/>
                              <a:t>EC61</a:t>
                            </a:r>
                            <a:endParaRPr lang="nl-NL" sz="1400" b="1" dirty="0"/>
                          </a:p>
                        </a:txBody>
                        <a:useSpRect/>
                      </a:txSp>
                    </a:sp>
                    <a:sp>
                      <a:nvSpPr>
                        <a:cNvPr id="16" name="Tekstvak 15"/>
                        <a:cNvSpPr txBox="1"/>
                      </a:nvSpPr>
                      <a:spPr>
                        <a:xfrm>
                          <a:off x="6660232" y="692696"/>
                          <a:ext cx="1512168" cy="276999"/>
                        </a:xfrm>
                        <a:prstGeom prst="rect">
                          <a:avLst/>
                        </a:prstGeom>
                        <a:no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sz="1200" b="1" dirty="0" smtClean="0"/>
                              <a:t>Data producten</a:t>
                            </a:r>
                            <a:endParaRPr lang="nl-NL" sz="1200" b="1" dirty="0"/>
                          </a:p>
                        </a:txBody>
                        <a:useSpRect/>
                      </a:txSp>
                    </a:sp>
                    <a:sp>
                      <a:nvSpPr>
                        <a:cNvPr id="20" name="Tekstvak 19"/>
                        <a:cNvSpPr txBox="1"/>
                      </a:nvSpPr>
                      <a:spPr>
                        <a:xfrm>
                          <a:off x="3419872" y="3284984"/>
                          <a:ext cx="1224136" cy="307777"/>
                        </a:xfrm>
                        <a:prstGeom prst="rect">
                          <a:avLst/>
                        </a:prstGeom>
                        <a:no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sz="1400" b="1" dirty="0" smtClean="0"/>
                              <a:t>IMKL2015</a:t>
                            </a:r>
                            <a:endParaRPr lang="nl-NL" sz="1400" b="1" dirty="0"/>
                          </a:p>
                        </a:txBody>
                        <a:useSpRect/>
                      </a:txSp>
                    </a:sp>
                    <a:sp>
                      <a:nvSpPr>
                        <a:cNvPr id="24" name="PIJL-RECHTS 23"/>
                        <a:cNvSpPr/>
                      </a:nvSpPr>
                      <a:spPr>
                        <a:xfrm rot="1874863">
                          <a:off x="4740252" y="4350367"/>
                          <a:ext cx="1944216" cy="206132"/>
                        </a:xfrm>
                        <a:prstGeom prst="rightArrow">
                          <a:avLst/>
                        </a:prstGeom>
                        <a:solidFill>
                          <a:srgbClr val="0070C0"/>
                        </a:solidFill>
                        <a:ln>
                          <a:noFill/>
                        </a:ln>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sz="12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PIJL-RECHTS 24"/>
                        <a:cNvSpPr/>
                      </a:nvSpPr>
                      <a:spPr>
                        <a:xfrm rot="964130">
                          <a:off x="4913991" y="3767266"/>
                          <a:ext cx="1944216" cy="144016"/>
                        </a:xfrm>
                        <a:prstGeom prst="rightArrow">
                          <a:avLst/>
                        </a:prstGeom>
                        <a:solidFill>
                          <a:srgbClr val="FF0000"/>
                        </a:solidFill>
                        <a:ln>
                          <a:noFill/>
                        </a:ln>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sz="12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26" name="PIJL-RECHTS 25"/>
                        <a:cNvSpPr/>
                      </a:nvSpPr>
                      <a:spPr>
                        <a:xfrm>
                          <a:off x="4860032" y="3068960"/>
                          <a:ext cx="1944216" cy="216024"/>
                        </a:xfrm>
                        <a:prstGeom prst="rightArrow">
                          <a:avLst/>
                        </a:prstGeom>
                        <a:solidFill>
                          <a:schemeClr val="accent6">
                            <a:lumMod val="20000"/>
                            <a:lumOff val="80000"/>
                          </a:schemeClr>
                        </a:solidFill>
                        <a:ln>
                          <a:noFill/>
                        </a:ln>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sz="12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27" name="PIJL-RECHTS 26"/>
                        <a:cNvSpPr/>
                      </a:nvSpPr>
                      <a:spPr>
                        <a:xfrm rot="20823290">
                          <a:off x="4851456" y="2420804"/>
                          <a:ext cx="1944216" cy="144016"/>
                        </a:xfrm>
                        <a:prstGeom prst="rightArrow">
                          <a:avLst/>
                        </a:prstGeom>
                        <a:solidFill>
                          <a:srgbClr val="FFC000"/>
                        </a:solidFill>
                        <a:ln>
                          <a:noFill/>
                        </a:ln>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sz="12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28" name="PIJL-RECHTS 27"/>
                        <a:cNvSpPr/>
                      </a:nvSpPr>
                      <a:spPr>
                        <a:xfrm rot="20280510">
                          <a:off x="4706499" y="1803599"/>
                          <a:ext cx="1944216" cy="195937"/>
                        </a:xfrm>
                        <a:prstGeom prst="rightArrow">
                          <a:avLst/>
                        </a:prstGeom>
                        <a:solidFill>
                          <a:srgbClr val="92D050"/>
                        </a:solidFill>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sz="12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Stroomdiagram: Magnetische schijf 28"/>
                        <a:cNvSpPr/>
                      </a:nvSpPr>
                      <a:spPr>
                        <a:xfrm>
                          <a:off x="755576" y="1916832"/>
                          <a:ext cx="1152128" cy="1728192"/>
                        </a:xfrm>
                        <a:prstGeom prst="flowChartMagneticDisk">
                          <a:avLst/>
                        </a:prstGeom>
                        <a:solidFill>
                          <a:schemeClr val="accent1">
                            <a:lumMod val="20000"/>
                            <a:lumOff val="80000"/>
                          </a:schemeClr>
                        </a:solidFill>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sz="1200"/>
                          </a:p>
                        </a:txBody>
                        <a:useSpRect/>
                      </a:txSp>
                      <a:style>
                        <a:lnRef idx="2">
                          <a:schemeClr val="accent1">
                            <a:shade val="50000"/>
                          </a:schemeClr>
                        </a:lnRef>
                        <a:fillRef idx="1">
                          <a:schemeClr val="accent1"/>
                        </a:fillRef>
                        <a:effectRef idx="0">
                          <a:schemeClr val="accent1"/>
                        </a:effectRef>
                        <a:fontRef idx="minor">
                          <a:schemeClr val="lt1"/>
                        </a:fontRef>
                      </a:style>
                    </a:sp>
                    <a:sp>
                      <a:nvSpPr>
                        <a:cNvPr id="30" name="Stroomdiagram: Magnetische schijf 29"/>
                        <a:cNvSpPr/>
                      </a:nvSpPr>
                      <a:spPr>
                        <a:xfrm>
                          <a:off x="827584" y="2132856"/>
                          <a:ext cx="1152128" cy="1728192"/>
                        </a:xfrm>
                        <a:prstGeom prst="flowChartMagneticDisk">
                          <a:avLst/>
                        </a:prstGeom>
                        <a:solidFill>
                          <a:schemeClr val="accent1">
                            <a:lumMod val="20000"/>
                            <a:lumOff val="80000"/>
                          </a:schemeClr>
                        </a:solidFill>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sz="1200"/>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Stroomdiagram: Magnetische schijf 30"/>
                        <a:cNvSpPr/>
                      </a:nvSpPr>
                      <a:spPr>
                        <a:xfrm>
                          <a:off x="971600" y="2492896"/>
                          <a:ext cx="1152128" cy="1728192"/>
                        </a:xfrm>
                        <a:prstGeom prst="flowChartMagneticDisk">
                          <a:avLst/>
                        </a:prstGeom>
                        <a:solidFill>
                          <a:schemeClr val="accent1">
                            <a:lumMod val="20000"/>
                            <a:lumOff val="80000"/>
                          </a:schemeClr>
                        </a:solidFill>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sz="1200"/>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Stroomdiagram: Magnetische schijf 31"/>
                        <a:cNvSpPr/>
                      </a:nvSpPr>
                      <a:spPr>
                        <a:xfrm>
                          <a:off x="1043608" y="2780928"/>
                          <a:ext cx="1152128" cy="1728192"/>
                        </a:xfrm>
                        <a:prstGeom prst="flowChartMagneticDisk">
                          <a:avLst/>
                        </a:prstGeom>
                        <a:solidFill>
                          <a:schemeClr val="accent1">
                            <a:lumMod val="20000"/>
                            <a:lumOff val="80000"/>
                          </a:schemeClr>
                        </a:solidFill>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sz="1200"/>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PIJL-LINKS en -RECHTS 32"/>
                        <a:cNvSpPr/>
                      </a:nvSpPr>
                      <a:spPr>
                        <a:xfrm>
                          <a:off x="2339752" y="2780928"/>
                          <a:ext cx="936104" cy="360040"/>
                        </a:xfrm>
                        <a:prstGeom prst="leftRightArrow">
                          <a:avLst/>
                        </a:prstGeom>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sz="1200"/>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Tekstvak 33"/>
                        <a:cNvSpPr txBox="1"/>
                      </a:nvSpPr>
                      <a:spPr>
                        <a:xfrm>
                          <a:off x="1259632" y="3573016"/>
                          <a:ext cx="864096" cy="461665"/>
                        </a:xfrm>
                        <a:prstGeom prst="rect">
                          <a:avLst/>
                        </a:prstGeom>
                        <a:no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sz="1200" b="1" dirty="0" smtClean="0"/>
                              <a:t>(BRON) DATA</a:t>
                            </a:r>
                            <a:endParaRPr lang="nl-NL" sz="1200" b="1" dirty="0"/>
                          </a:p>
                        </a:txBody>
                        <a:useSpRect/>
                      </a:txSp>
                    </a:sp>
                    <a:sp>
                      <a:nvSpPr>
                        <a:cNvPr id="35" name="Tekstvak 34"/>
                        <a:cNvSpPr txBox="1"/>
                      </a:nvSpPr>
                      <a:spPr>
                        <a:xfrm>
                          <a:off x="3563888" y="1844824"/>
                          <a:ext cx="1440160" cy="646331"/>
                        </a:xfrm>
                        <a:prstGeom prst="rect">
                          <a:avLst/>
                        </a:prstGeom>
                        <a:no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sz="1200" b="1" dirty="0" smtClean="0"/>
                              <a:t>IMKL uitwissel interface</a:t>
                            </a:r>
                            <a:endParaRPr lang="nl-NL" sz="1200" b="1" dirty="0"/>
                          </a:p>
                        </a:txBody>
                        <a:useSpRect/>
                      </a:txSp>
                    </a:sp>
                  </a:grpSp>
                </lc:lockedCanvas>
              </a:graphicData>
            </a:graphic>
          </wp:anchor>
        </w:drawing>
      </w:r>
    </w:p>
    <w:p w:rsidR="0041667C" w:rsidRDefault="00BB3A1E" w:rsidP="00253F30">
      <w:pPr>
        <w:spacing w:line="240" w:lineRule="atLeast"/>
        <w:jc w:val="left"/>
      </w:pPr>
      <w:r>
        <w:t xml:space="preserve">Figuur 3.1: </w:t>
      </w:r>
      <w:r w:rsidR="0041667C" w:rsidRPr="0041667C">
        <w:t xml:space="preserve">IMKL2015 beschrijft het totaal aan informatie </w:t>
      </w:r>
      <w:r w:rsidR="00253F30">
        <w:t>die voorziet in een aantal data</w:t>
      </w:r>
      <w:r w:rsidR="0041667C" w:rsidRPr="0041667C">
        <w:t xml:space="preserve">leveringsprocessen: WION, INSPIRE </w:t>
      </w:r>
      <w:proofErr w:type="spellStart"/>
      <w:r w:rsidR="0041667C" w:rsidRPr="0041667C">
        <w:t>utilities</w:t>
      </w:r>
      <w:proofErr w:type="spellEnd"/>
      <w:r w:rsidR="0041667C" w:rsidRPr="0041667C">
        <w:t xml:space="preserve">, </w:t>
      </w:r>
      <w:r w:rsidRPr="0041667C">
        <w:t>Topo</w:t>
      </w:r>
      <w:r>
        <w:t>grafie</w:t>
      </w:r>
      <w:r w:rsidRPr="0041667C">
        <w:t xml:space="preserve"> </w:t>
      </w:r>
      <w:r w:rsidR="0041667C" w:rsidRPr="0041667C">
        <w:t>Stedelijk Water, Buisleidingen gevaarlijke inhoud</w:t>
      </w:r>
      <w:r>
        <w:t xml:space="preserve"> (Risicoregister gevaarlijke stoffen)</w:t>
      </w:r>
      <w:r w:rsidR="0041667C" w:rsidRPr="0041667C">
        <w:t xml:space="preserve">, </w:t>
      </w:r>
      <w:r>
        <w:t>EC61</w:t>
      </w:r>
      <w:r w:rsidR="006C7C50">
        <w:t>.</w:t>
      </w:r>
    </w:p>
    <w:p w:rsidR="001D2BA4" w:rsidRDefault="001D2BA4" w:rsidP="00253F30">
      <w:pPr>
        <w:spacing w:line="240" w:lineRule="atLeast"/>
        <w:jc w:val="left"/>
      </w:pPr>
    </w:p>
    <w:p w:rsidR="009C7103" w:rsidRDefault="00971241" w:rsidP="00253F30">
      <w:pPr>
        <w:spacing w:line="240" w:lineRule="atLeast"/>
        <w:jc w:val="left"/>
      </w:pPr>
      <w:r w:rsidRPr="003657E7">
        <w:t xml:space="preserve">Bij de implementatie van IMKL2015 wordt er voor elk dataleveringsproces een apart profiel gemaakt. Elk profiel bevat alleen die informatie die bij dat profiel hoort. Zo is er een WION profiel, een </w:t>
      </w:r>
      <w:proofErr w:type="spellStart"/>
      <w:r w:rsidRPr="003657E7">
        <w:t>SWater</w:t>
      </w:r>
      <w:proofErr w:type="spellEnd"/>
      <w:r w:rsidRPr="003657E7">
        <w:t xml:space="preserve"> profiel, een </w:t>
      </w:r>
      <w:proofErr w:type="spellStart"/>
      <w:r w:rsidRPr="003657E7">
        <w:t>BevB</w:t>
      </w:r>
      <w:proofErr w:type="spellEnd"/>
      <w:r w:rsidRPr="003657E7">
        <w:t xml:space="preserve"> profiel en een EC61 profiel.</w:t>
      </w:r>
    </w:p>
    <w:p w:rsidR="001D2BA4" w:rsidRDefault="001D2BA4" w:rsidP="00253F30">
      <w:pPr>
        <w:spacing w:line="240" w:lineRule="atLeast"/>
        <w:jc w:val="left"/>
      </w:pPr>
    </w:p>
    <w:p w:rsidR="001D2BA4" w:rsidRDefault="001D2BA4" w:rsidP="00253F30">
      <w:pPr>
        <w:spacing w:line="240" w:lineRule="atLeast"/>
        <w:jc w:val="left"/>
      </w:pPr>
      <w:r>
        <w:t>Uitgangspunten toegepast bij het modelleren van IMKL2015:</w:t>
      </w:r>
    </w:p>
    <w:p w:rsidR="001D2BA4" w:rsidRDefault="001D2BA4" w:rsidP="00253F30">
      <w:pPr>
        <w:spacing w:line="240" w:lineRule="atLeast"/>
        <w:jc w:val="left"/>
      </w:pPr>
    </w:p>
    <w:p w:rsidR="001D2BA4" w:rsidRPr="00514379" w:rsidRDefault="001D2BA4" w:rsidP="001D2BA4">
      <w:pPr>
        <w:pStyle w:val="Lijstalinea"/>
        <w:numPr>
          <w:ilvl w:val="0"/>
          <w:numId w:val="36"/>
        </w:numPr>
        <w:spacing w:line="288" w:lineRule="auto"/>
      </w:pPr>
      <w:r w:rsidRPr="00514379">
        <w:t xml:space="preserve">IMKL2015 beschrijft het totaal aan informatie die voorziet in een aantal data leveringsprocessen: WION, INSPIRE </w:t>
      </w:r>
      <w:proofErr w:type="spellStart"/>
      <w:r w:rsidRPr="00514379">
        <w:t>utilities</w:t>
      </w:r>
      <w:proofErr w:type="spellEnd"/>
      <w:r w:rsidRPr="00514379">
        <w:t xml:space="preserve">, Topologie Stedelijk Water, Buisleidingen gevaarlijke inhoud, </w:t>
      </w:r>
      <w:r w:rsidR="00932116">
        <w:t>EC 61</w:t>
      </w:r>
      <w:r w:rsidRPr="00514379">
        <w:t>.</w:t>
      </w:r>
    </w:p>
    <w:p w:rsidR="001D2BA4" w:rsidRDefault="001D2BA4" w:rsidP="001D2BA4">
      <w:pPr>
        <w:pStyle w:val="Lijstalinea"/>
        <w:numPr>
          <w:ilvl w:val="0"/>
          <w:numId w:val="36"/>
        </w:numPr>
        <w:spacing w:line="288" w:lineRule="auto"/>
      </w:pPr>
      <w:r w:rsidRPr="00514379">
        <w:t xml:space="preserve">IMKL2015 bevat ook de productmodellen voor de bovengenoemde dataleveringen. Elk productmodel beschrijft de informatie-inhoud (semantiek) van het specifieke leveringsmodel. Zo worden er de volgende productmodellen beschreven (conceptnamen): INSPIRE </w:t>
      </w:r>
      <w:proofErr w:type="spellStart"/>
      <w:r w:rsidR="00D657E0" w:rsidRPr="00514379">
        <w:t>U</w:t>
      </w:r>
      <w:r w:rsidR="00D657E0">
        <w:t>tility</w:t>
      </w:r>
      <w:proofErr w:type="spellEnd"/>
      <w:r w:rsidR="00D657E0">
        <w:t xml:space="preserve"> </w:t>
      </w:r>
      <w:proofErr w:type="spellStart"/>
      <w:r w:rsidR="00D657E0">
        <w:t>networks</w:t>
      </w:r>
      <w:proofErr w:type="spellEnd"/>
      <w:r w:rsidR="00D657E0" w:rsidRPr="00514379">
        <w:t xml:space="preserve"> </w:t>
      </w:r>
      <w:r w:rsidRPr="00514379">
        <w:t xml:space="preserve">(bestaat al), IMWION, </w:t>
      </w:r>
      <w:proofErr w:type="spellStart"/>
      <w:r w:rsidRPr="00514379">
        <w:t>IMBevB</w:t>
      </w:r>
      <w:proofErr w:type="spellEnd"/>
      <w:r w:rsidRPr="00514379">
        <w:t>, IMSW en IM</w:t>
      </w:r>
      <w:r w:rsidR="00932116">
        <w:t>EC61</w:t>
      </w:r>
      <w:r w:rsidRPr="00514379">
        <w:t>.</w:t>
      </w:r>
    </w:p>
    <w:p w:rsidR="001D2BA4" w:rsidRPr="00514379" w:rsidRDefault="001D2BA4" w:rsidP="001D2BA4">
      <w:pPr>
        <w:pStyle w:val="Lijstalinea"/>
        <w:numPr>
          <w:ilvl w:val="0"/>
          <w:numId w:val="36"/>
        </w:numPr>
        <w:spacing w:line="288" w:lineRule="auto"/>
      </w:pPr>
      <w:r w:rsidRPr="00514379">
        <w:t>De informatieproducten zijn semantisch zoveel mogelijk op elkaar afgestemd</w:t>
      </w:r>
      <w:r>
        <w:t xml:space="preserve"> en worden gegenereerd vanuit een geaggregeerd IMKL2015</w:t>
      </w:r>
      <w:r w:rsidRPr="00514379">
        <w:t xml:space="preserve">. Het informatiemodel INSPIRE </w:t>
      </w:r>
      <w:proofErr w:type="spellStart"/>
      <w:r w:rsidR="00D657E0" w:rsidRPr="00514379">
        <w:t>U</w:t>
      </w:r>
      <w:r w:rsidR="00D657E0">
        <w:t>tility</w:t>
      </w:r>
      <w:proofErr w:type="spellEnd"/>
      <w:r w:rsidR="00D657E0">
        <w:t xml:space="preserve"> </w:t>
      </w:r>
      <w:proofErr w:type="spellStart"/>
      <w:r w:rsidR="00D657E0">
        <w:t>networks</w:t>
      </w:r>
      <w:proofErr w:type="spellEnd"/>
      <w:r w:rsidR="00D657E0" w:rsidRPr="00514379">
        <w:t xml:space="preserve"> </w:t>
      </w:r>
      <w:r w:rsidRPr="00514379">
        <w:t>staat centraal in de modellering van de overige producten.</w:t>
      </w:r>
    </w:p>
    <w:p w:rsidR="001D2BA4" w:rsidRPr="00514379" w:rsidRDefault="001D2BA4" w:rsidP="001D2BA4">
      <w:pPr>
        <w:pStyle w:val="Lijstalinea"/>
        <w:numPr>
          <w:ilvl w:val="0"/>
          <w:numId w:val="36"/>
        </w:numPr>
        <w:spacing w:line="288" w:lineRule="auto"/>
      </w:pPr>
      <w:r w:rsidRPr="00514379">
        <w:t xml:space="preserve">INSPIRE </w:t>
      </w:r>
      <w:proofErr w:type="spellStart"/>
      <w:r w:rsidR="00D657E0" w:rsidRPr="00514379">
        <w:t>U</w:t>
      </w:r>
      <w:r w:rsidR="00D657E0">
        <w:t>tility</w:t>
      </w:r>
      <w:proofErr w:type="spellEnd"/>
      <w:r w:rsidR="00D657E0">
        <w:t xml:space="preserve"> </w:t>
      </w:r>
      <w:proofErr w:type="spellStart"/>
      <w:r w:rsidR="00D657E0">
        <w:t>networks</w:t>
      </w:r>
      <w:proofErr w:type="spellEnd"/>
      <w:r w:rsidR="00D657E0" w:rsidRPr="00514379">
        <w:t xml:space="preserve"> </w:t>
      </w:r>
      <w:r w:rsidRPr="00514379">
        <w:t>is gedefinieerd in Engelstalige syntax. De NL modellen gaan uit van een Nederlandse syntax. De relatie tussen Engelse en Nederlandse syntax wordt in IMKL2015 gelegd.</w:t>
      </w:r>
    </w:p>
    <w:p w:rsidR="001D2BA4" w:rsidRPr="00514379" w:rsidRDefault="001D2BA4" w:rsidP="001D2BA4">
      <w:pPr>
        <w:pStyle w:val="Lijstalinea"/>
        <w:numPr>
          <w:ilvl w:val="0"/>
          <w:numId w:val="36"/>
        </w:numPr>
        <w:spacing w:line="288" w:lineRule="auto"/>
      </w:pPr>
      <w:r w:rsidRPr="00514379">
        <w:t>IMKL2015 beschrijft ‘eindproducten’ van de informatie-uitwisselingsketen. Het bevat geen informatie gerelateerd aan de architectuur van het KLIC WIN systeem. IMKL is niet van invloed op het type voorziening, centraal, decentraal of hybride.</w:t>
      </w:r>
    </w:p>
    <w:p w:rsidR="001D2BA4" w:rsidRPr="00514379" w:rsidRDefault="001D2BA4" w:rsidP="001D2BA4">
      <w:pPr>
        <w:pStyle w:val="Lijstalinea"/>
        <w:numPr>
          <w:ilvl w:val="0"/>
          <w:numId w:val="36"/>
        </w:numPr>
        <w:spacing w:line="288" w:lineRule="auto"/>
      </w:pPr>
      <w:r w:rsidRPr="00514379">
        <w:t>IMKL2015 voorziet in een objectgerichte, gevectoriseerde data-uitwisseling.</w:t>
      </w:r>
    </w:p>
    <w:p w:rsidR="001D2BA4" w:rsidRPr="00514379" w:rsidRDefault="001D2BA4" w:rsidP="001D2BA4">
      <w:pPr>
        <w:pStyle w:val="Lijstalinea"/>
        <w:numPr>
          <w:ilvl w:val="0"/>
          <w:numId w:val="36"/>
        </w:numPr>
        <w:spacing w:line="288" w:lineRule="auto"/>
      </w:pPr>
      <w:r w:rsidRPr="00514379">
        <w:t>Afhankelijk van het type informatieproduct kan IMKL2015 toegepast worden in een view service (WMS) en of download service (WFS of Atom feeds).</w:t>
      </w:r>
    </w:p>
    <w:p w:rsidR="001D2BA4" w:rsidRPr="00514379" w:rsidRDefault="001D2BA4" w:rsidP="001D2BA4">
      <w:pPr>
        <w:pStyle w:val="Lijstalinea"/>
        <w:numPr>
          <w:ilvl w:val="0"/>
          <w:numId w:val="36"/>
        </w:numPr>
        <w:spacing w:line="288" w:lineRule="auto"/>
      </w:pPr>
      <w:r w:rsidRPr="00514379">
        <w:t>IMKL2015 past waar nodig, optioneel, 3D geometrie toe. De 3D geometrie is een optionele extensie die geen invloed heeft op de 2D modellering.</w:t>
      </w:r>
    </w:p>
    <w:p w:rsidR="001D2BA4" w:rsidRPr="00514379" w:rsidRDefault="001D2BA4" w:rsidP="001D2BA4">
      <w:pPr>
        <w:pStyle w:val="Lijstalinea"/>
        <w:numPr>
          <w:ilvl w:val="0"/>
          <w:numId w:val="36"/>
        </w:numPr>
        <w:spacing w:line="288" w:lineRule="auto"/>
      </w:pPr>
      <w:r w:rsidRPr="00514379">
        <w:t xml:space="preserve">Voor 3D modellering wordt zoveel als mogelijk afgestemd met </w:t>
      </w:r>
      <w:proofErr w:type="spellStart"/>
      <w:r w:rsidRPr="00514379">
        <w:t>CityGML-Utility</w:t>
      </w:r>
      <w:proofErr w:type="spellEnd"/>
      <w:r w:rsidRPr="00514379">
        <w:t xml:space="preserve"> extensie. In dat proces wordt ook gekeken naar aanpassingen aan </w:t>
      </w:r>
      <w:proofErr w:type="spellStart"/>
      <w:r w:rsidRPr="00514379">
        <w:t>CityGML-Utility</w:t>
      </w:r>
      <w:proofErr w:type="spellEnd"/>
      <w:r w:rsidRPr="00514379">
        <w:t xml:space="preserve">. INSPIRE </w:t>
      </w:r>
      <w:proofErr w:type="spellStart"/>
      <w:r w:rsidR="00D657E0" w:rsidRPr="00514379">
        <w:t>U</w:t>
      </w:r>
      <w:r w:rsidR="00D657E0">
        <w:t>tility</w:t>
      </w:r>
      <w:proofErr w:type="spellEnd"/>
      <w:r w:rsidR="00D657E0">
        <w:t xml:space="preserve"> </w:t>
      </w:r>
      <w:proofErr w:type="spellStart"/>
      <w:r w:rsidR="00D657E0">
        <w:t>networks</w:t>
      </w:r>
      <w:proofErr w:type="spellEnd"/>
      <w:r w:rsidR="00D657E0" w:rsidRPr="00514379">
        <w:t xml:space="preserve"> </w:t>
      </w:r>
      <w:r w:rsidRPr="00514379">
        <w:t>is leidend in die afstemming.</w:t>
      </w:r>
    </w:p>
    <w:p w:rsidR="001D2BA4" w:rsidRPr="00514379" w:rsidRDefault="004C0CA8" w:rsidP="001D2BA4">
      <w:pPr>
        <w:pStyle w:val="Lijstalinea"/>
        <w:numPr>
          <w:ilvl w:val="0"/>
          <w:numId w:val="36"/>
        </w:numPr>
        <w:spacing w:line="288" w:lineRule="auto"/>
      </w:pPr>
      <w:r>
        <w:lastRenderedPageBreak/>
        <w:t>IMKL2015</w:t>
      </w:r>
      <w:r w:rsidR="001D2BA4" w:rsidRPr="00514379">
        <w:t xml:space="preserve"> bevat temporele informatie.</w:t>
      </w:r>
    </w:p>
    <w:p w:rsidR="001D2BA4" w:rsidRPr="000D422C" w:rsidRDefault="001D2BA4" w:rsidP="001D2BA4">
      <w:pPr>
        <w:pStyle w:val="Lijstalinea"/>
        <w:numPr>
          <w:ilvl w:val="0"/>
          <w:numId w:val="36"/>
        </w:numPr>
        <w:spacing w:line="288" w:lineRule="auto"/>
      </w:pPr>
      <w:commentRangeStart w:id="507"/>
      <w:r w:rsidRPr="000D422C">
        <w:t>IMWION</w:t>
      </w:r>
      <w:commentRangeEnd w:id="507"/>
      <w:r w:rsidR="00C632B5">
        <w:rPr>
          <w:rStyle w:val="Verwijzingopmerking"/>
        </w:rPr>
        <w:commentReference w:id="507"/>
      </w:r>
      <w:r w:rsidRPr="000D422C">
        <w:t xml:space="preserve"> bevat ook de informatie van geplande </w:t>
      </w:r>
      <w:commentRangeStart w:id="508"/>
      <w:r w:rsidRPr="000D422C">
        <w:t>netwerkelementen</w:t>
      </w:r>
      <w:commentRangeEnd w:id="508"/>
      <w:r w:rsidR="00C632B5">
        <w:rPr>
          <w:rStyle w:val="Verwijzingopmerking"/>
        </w:rPr>
        <w:commentReference w:id="508"/>
      </w:r>
      <w:r w:rsidRPr="000D422C">
        <w:t>.</w:t>
      </w:r>
    </w:p>
    <w:p w:rsidR="001D2BA4" w:rsidRDefault="00932116" w:rsidP="001D2BA4">
      <w:pPr>
        <w:pStyle w:val="Lijstalinea"/>
        <w:numPr>
          <w:ilvl w:val="0"/>
          <w:numId w:val="36"/>
        </w:numPr>
        <w:spacing w:line="288" w:lineRule="auto"/>
        <w:rPr>
          <w:ins w:id="509" w:author="Paul Janssen" w:date="2017-01-29T16:39:00Z"/>
        </w:rPr>
      </w:pPr>
      <w:r>
        <w:t xml:space="preserve">IMWION bevat ook, indien relevant en aanwezig, </w:t>
      </w:r>
      <w:r w:rsidR="001D2BA4" w:rsidRPr="00514379">
        <w:t>de informatie van huisaansluitingen</w:t>
      </w:r>
      <w:r w:rsidR="001D2BA4">
        <w:t>, gestuurde boringen, mogelijke detailkaart</w:t>
      </w:r>
      <w:r w:rsidR="001D2BA4" w:rsidRPr="00514379">
        <w:t>. Indien alleen aanwezig in rasterformaat worden ze in dat formaat meegeleverd.</w:t>
      </w:r>
    </w:p>
    <w:p w:rsidR="000C1E46" w:rsidRPr="000C1E46" w:rsidRDefault="000C1E46" w:rsidP="001D2BA4">
      <w:pPr>
        <w:pStyle w:val="Lijstalinea"/>
        <w:numPr>
          <w:ilvl w:val="0"/>
          <w:numId w:val="36"/>
        </w:numPr>
        <w:spacing w:line="288" w:lineRule="auto"/>
        <w:rPr>
          <w:highlight w:val="yellow"/>
          <w:rPrChange w:id="510" w:author="Paul Janssen" w:date="2017-01-29T16:40:00Z">
            <w:rPr/>
          </w:rPrChange>
        </w:rPr>
      </w:pPr>
      <w:ins w:id="511" w:author="Paul Janssen" w:date="2017-01-29T16:39:00Z">
        <w:r w:rsidRPr="000C1E46">
          <w:rPr>
            <w:highlight w:val="yellow"/>
            <w:rPrChange w:id="512" w:author="Paul Janssen" w:date="2017-01-29T16:40:00Z">
              <w:rPr/>
            </w:rPrChange>
          </w:rPr>
          <w:t>IMWION differentieert informatie naar aanlevering door netbeheerders en naar uitlevering door de centrale voorziening.</w:t>
        </w:r>
      </w:ins>
    </w:p>
    <w:p w:rsidR="001D2BA4" w:rsidRDefault="001D2BA4" w:rsidP="001D2BA4">
      <w:pPr>
        <w:pStyle w:val="Lijstalinea"/>
        <w:numPr>
          <w:ilvl w:val="0"/>
          <w:numId w:val="36"/>
        </w:numPr>
        <w:spacing w:line="288" w:lineRule="auto"/>
      </w:pPr>
      <w:r w:rsidRPr="00514379">
        <w:t xml:space="preserve">De voorziening KLICWIN informatievoorziening lijkt op de Belgische AGIV – KLIP voorziening. Het AGIV – IMKL2.1 Data Model voldoet conceptueel voor een deel aan eisen die IMKL2015 ook heeft. IMKL2015 maakt gebruik van de ervaring die </w:t>
      </w:r>
      <w:r>
        <w:t>in AGIV – IMKL2.1 is opgedaan</w:t>
      </w:r>
      <w:r w:rsidRPr="00514379">
        <w:t>.</w:t>
      </w:r>
    </w:p>
    <w:p w:rsidR="001D2BA4" w:rsidRDefault="001D2BA4" w:rsidP="00253F30">
      <w:pPr>
        <w:spacing w:line="240" w:lineRule="atLeast"/>
        <w:jc w:val="left"/>
      </w:pPr>
    </w:p>
    <w:p w:rsidR="00654B7E" w:rsidRPr="00F67646" w:rsidRDefault="008275BC" w:rsidP="00654B7E">
      <w:pPr>
        <w:rPr>
          <w:ins w:id="513" w:author="Paul Janssen" w:date="2017-01-29T14:50:00Z"/>
          <w:highlight w:val="yellow"/>
          <w:rPrChange w:id="514" w:author="Paul Janssen" w:date="2017-01-29T14:58:00Z">
            <w:rPr>
              <w:ins w:id="515" w:author="Paul Janssen" w:date="2017-01-29T14:50:00Z"/>
              <w:b/>
              <w:bCs/>
            </w:rPr>
          </w:rPrChange>
        </w:rPr>
      </w:pPr>
      <w:r>
        <w:t xml:space="preserve">Het volgende </w:t>
      </w:r>
      <w:r w:rsidR="00FF4402">
        <w:t xml:space="preserve">figuur schetst de data-uitwisseling voor realisering van het WION en INSPIRE Utilities voorzieningen. </w:t>
      </w:r>
      <w:r w:rsidR="009A432E">
        <w:t xml:space="preserve">Het figuur is </w:t>
      </w:r>
      <w:r w:rsidR="00521088">
        <w:t xml:space="preserve">ter illustratie </w:t>
      </w:r>
      <w:r w:rsidR="009A432E">
        <w:t xml:space="preserve">en niet normatief voor de implementatie van de voorziening. </w:t>
      </w:r>
      <w:r w:rsidR="00FF4402">
        <w:t xml:space="preserve">Een onderscheid wordt gemaakt </w:t>
      </w:r>
      <w:r w:rsidR="009C7103">
        <w:t>tussen data-uitlevering en data-</w:t>
      </w:r>
      <w:r w:rsidR="00FF4402">
        <w:t xml:space="preserve">aanlevering. Data-uitlevering betreft het leveren van data aan de uiteindelijke afnemers, de eindproducten. Data-aanlevering is de data stroom </w:t>
      </w:r>
      <w:r w:rsidR="009A432E">
        <w:t xml:space="preserve">van netbeheerders </w:t>
      </w:r>
      <w:r w:rsidR="00FF4402">
        <w:t xml:space="preserve">die nodig is om tussenproducten of voorzieningen te realiseren die met die gegevens instaat zijn om de eindproducten te realiseren. </w:t>
      </w:r>
      <w:ins w:id="516" w:author="Paul Janssen" w:date="2017-01-29T14:50:00Z">
        <w:r w:rsidR="00654B7E" w:rsidRPr="00F67646">
          <w:rPr>
            <w:highlight w:val="yellow"/>
            <w:rPrChange w:id="517" w:author="Paul Janssen" w:date="2017-01-29T14:58:00Z">
              <w:rPr/>
            </w:rPrChange>
          </w:rPr>
          <w:t xml:space="preserve">Voor het KLIC-WIN traject geldt dat er vier </w:t>
        </w:r>
        <w:proofErr w:type="spellStart"/>
        <w:r w:rsidR="00654B7E" w:rsidRPr="00F67646">
          <w:rPr>
            <w:highlight w:val="yellow"/>
            <w:rPrChange w:id="518" w:author="Paul Janssen" w:date="2017-01-29T14:58:00Z">
              <w:rPr>
                <w:b/>
                <w:bCs/>
              </w:rPr>
            </w:rPrChange>
          </w:rPr>
          <w:t>gegevensuitwisseltrajecten</w:t>
        </w:r>
        <w:proofErr w:type="spellEnd"/>
        <w:r w:rsidR="00654B7E" w:rsidRPr="00F67646">
          <w:rPr>
            <w:highlight w:val="yellow"/>
            <w:rPrChange w:id="519" w:author="Paul Janssen" w:date="2017-01-29T14:58:00Z">
              <w:rPr>
                <w:b/>
                <w:bCs/>
              </w:rPr>
            </w:rPrChange>
          </w:rPr>
          <w:t xml:space="preserve"> zijn:</w:t>
        </w:r>
      </w:ins>
    </w:p>
    <w:p w:rsidR="00654B7E" w:rsidRPr="00F67646" w:rsidRDefault="00F67646">
      <w:pPr>
        <w:pStyle w:val="Lijstalinea"/>
        <w:numPr>
          <w:ilvl w:val="0"/>
          <w:numId w:val="53"/>
        </w:numPr>
        <w:rPr>
          <w:ins w:id="520" w:author="Paul Janssen" w:date="2017-01-29T14:50:00Z"/>
          <w:highlight w:val="yellow"/>
          <w:rPrChange w:id="521" w:author="Paul Janssen" w:date="2017-01-29T14:58:00Z">
            <w:rPr>
              <w:ins w:id="522" w:author="Paul Janssen" w:date="2017-01-29T14:50:00Z"/>
            </w:rPr>
          </w:rPrChange>
        </w:rPr>
        <w:pPrChange w:id="523" w:author="Paul Janssen" w:date="2017-01-29T14:58:00Z">
          <w:pPr/>
        </w:pPrChange>
      </w:pPr>
      <w:ins w:id="524" w:author="Paul Janssen" w:date="2017-01-29T14:50:00Z">
        <w:r w:rsidRPr="00F67646">
          <w:rPr>
            <w:b/>
            <w:highlight w:val="yellow"/>
            <w:rPrChange w:id="525" w:author="Paul Janssen" w:date="2017-01-29T14:58:00Z">
              <w:rPr>
                <w:b/>
              </w:rPr>
            </w:rPrChange>
          </w:rPr>
          <w:t>Decentraal aangesloten</w:t>
        </w:r>
        <w:r w:rsidR="00654B7E" w:rsidRPr="00F67646">
          <w:rPr>
            <w:b/>
            <w:highlight w:val="yellow"/>
            <w:rPrChange w:id="526" w:author="Paul Janssen" w:date="2017-01-29T14:58:00Z">
              <w:rPr/>
            </w:rPrChange>
          </w:rPr>
          <w:t xml:space="preserve"> </w:t>
        </w:r>
      </w:ins>
      <w:ins w:id="527" w:author="Paul Janssen" w:date="2017-01-29T14:51:00Z">
        <w:r w:rsidR="00654B7E" w:rsidRPr="00F67646">
          <w:rPr>
            <w:b/>
            <w:highlight w:val="yellow"/>
            <w:rPrChange w:id="528" w:author="Paul Janssen" w:date="2017-01-29T14:58:00Z">
              <w:rPr/>
            </w:rPrChange>
          </w:rPr>
          <w:t>Netbeheerder</w:t>
        </w:r>
      </w:ins>
      <w:ins w:id="529" w:author="Paul Janssen" w:date="2017-01-29T14:52:00Z">
        <w:r w:rsidR="00654B7E" w:rsidRPr="00F67646">
          <w:rPr>
            <w:b/>
            <w:highlight w:val="yellow"/>
            <w:rPrChange w:id="530" w:author="Paul Janssen" w:date="2017-01-29T14:58:00Z">
              <w:rPr>
                <w:b/>
              </w:rPr>
            </w:rPrChange>
          </w:rPr>
          <w:t xml:space="preserve"> (A)</w:t>
        </w:r>
      </w:ins>
      <w:ins w:id="531" w:author="Paul Janssen" w:date="2017-01-29T14:50:00Z">
        <w:r w:rsidR="00654B7E" w:rsidRPr="00F67646">
          <w:rPr>
            <w:b/>
            <w:highlight w:val="yellow"/>
            <w:rPrChange w:id="532" w:author="Paul Janssen" w:date="2017-01-29T14:58:00Z">
              <w:rPr/>
            </w:rPrChange>
          </w:rPr>
          <w:t>:</w:t>
        </w:r>
        <w:r w:rsidRPr="00F67646">
          <w:rPr>
            <w:highlight w:val="yellow"/>
            <w:rPrChange w:id="533" w:author="Paul Janssen" w:date="2017-01-29T14:58:00Z">
              <w:rPr/>
            </w:rPrChange>
          </w:rPr>
          <w:t xml:space="preserve"> A</w:t>
        </w:r>
        <w:r w:rsidR="00654B7E" w:rsidRPr="00F67646">
          <w:rPr>
            <w:highlight w:val="yellow"/>
            <w:rPrChange w:id="534" w:author="Paul Janssen" w:date="2017-01-29T14:58:00Z">
              <w:rPr/>
            </w:rPrChange>
          </w:rPr>
          <w:t xml:space="preserve">anlevering van </w:t>
        </w:r>
      </w:ins>
      <w:ins w:id="535" w:author="Paul Janssen" w:date="2017-01-29T14:56:00Z">
        <w:r w:rsidRPr="00F67646">
          <w:rPr>
            <w:highlight w:val="yellow"/>
            <w:rPrChange w:id="536" w:author="Paul Janssen" w:date="2017-01-29T14:58:00Z">
              <w:rPr/>
            </w:rPrChange>
          </w:rPr>
          <w:t>netinformatie</w:t>
        </w:r>
      </w:ins>
      <w:ins w:id="537" w:author="Paul Janssen" w:date="2017-01-29T14:50:00Z">
        <w:r w:rsidR="00654B7E" w:rsidRPr="00F67646">
          <w:rPr>
            <w:highlight w:val="yellow"/>
            <w:rPrChange w:id="538" w:author="Paul Janssen" w:date="2017-01-29T14:58:00Z">
              <w:rPr/>
            </w:rPrChange>
          </w:rPr>
          <w:t xml:space="preserve"> aan KLIC per aanvraag voor doorlevering aan aanvrager.</w:t>
        </w:r>
      </w:ins>
    </w:p>
    <w:p w:rsidR="00654B7E" w:rsidRPr="00F67646" w:rsidRDefault="00F67646">
      <w:pPr>
        <w:pStyle w:val="Lijstalinea"/>
        <w:numPr>
          <w:ilvl w:val="0"/>
          <w:numId w:val="53"/>
        </w:numPr>
        <w:rPr>
          <w:ins w:id="539" w:author="Paul Janssen" w:date="2017-01-29T14:50:00Z"/>
          <w:highlight w:val="yellow"/>
          <w:rPrChange w:id="540" w:author="Paul Janssen" w:date="2017-01-29T14:58:00Z">
            <w:rPr>
              <w:ins w:id="541" w:author="Paul Janssen" w:date="2017-01-29T14:50:00Z"/>
            </w:rPr>
          </w:rPrChange>
        </w:rPr>
        <w:pPrChange w:id="542" w:author="Paul Janssen" w:date="2017-01-29T14:58:00Z">
          <w:pPr/>
        </w:pPrChange>
      </w:pPr>
      <w:ins w:id="543" w:author="Paul Janssen" w:date="2017-01-29T14:50:00Z">
        <w:r w:rsidRPr="00F67646">
          <w:rPr>
            <w:b/>
            <w:highlight w:val="yellow"/>
            <w:rPrChange w:id="544" w:author="Paul Janssen" w:date="2017-01-29T14:58:00Z">
              <w:rPr>
                <w:b/>
              </w:rPr>
            </w:rPrChange>
          </w:rPr>
          <w:t xml:space="preserve">Centraal aangesloten </w:t>
        </w:r>
      </w:ins>
      <w:ins w:id="545" w:author="Paul Janssen" w:date="2017-01-29T14:51:00Z">
        <w:r w:rsidR="00654B7E" w:rsidRPr="00F67646">
          <w:rPr>
            <w:b/>
            <w:highlight w:val="yellow"/>
            <w:rPrChange w:id="546" w:author="Paul Janssen" w:date="2017-01-29T14:58:00Z">
              <w:rPr/>
            </w:rPrChange>
          </w:rPr>
          <w:t>Netbeheerder</w:t>
        </w:r>
      </w:ins>
      <w:ins w:id="547" w:author="Paul Janssen" w:date="2017-01-29T14:52:00Z">
        <w:r w:rsidR="00654B7E" w:rsidRPr="00F67646">
          <w:rPr>
            <w:b/>
            <w:highlight w:val="yellow"/>
            <w:rPrChange w:id="548" w:author="Paul Janssen" w:date="2017-01-29T14:58:00Z">
              <w:rPr>
                <w:b/>
              </w:rPr>
            </w:rPrChange>
          </w:rPr>
          <w:t xml:space="preserve"> (B)</w:t>
        </w:r>
      </w:ins>
      <w:ins w:id="549" w:author="Paul Janssen" w:date="2017-01-29T14:50:00Z">
        <w:r w:rsidR="00654B7E" w:rsidRPr="00F67646">
          <w:rPr>
            <w:b/>
            <w:highlight w:val="yellow"/>
            <w:rPrChange w:id="550" w:author="Paul Janssen" w:date="2017-01-29T14:58:00Z">
              <w:rPr/>
            </w:rPrChange>
          </w:rPr>
          <w:t>:</w:t>
        </w:r>
        <w:r w:rsidRPr="00F67646">
          <w:rPr>
            <w:highlight w:val="yellow"/>
            <w:rPrChange w:id="551" w:author="Paul Janssen" w:date="2017-01-29T14:58:00Z">
              <w:rPr/>
            </w:rPrChange>
          </w:rPr>
          <w:t xml:space="preserve"> A</w:t>
        </w:r>
        <w:r w:rsidR="00654B7E" w:rsidRPr="00F67646">
          <w:rPr>
            <w:highlight w:val="yellow"/>
            <w:rPrChange w:id="552" w:author="Paul Janssen" w:date="2017-01-29T14:58:00Z">
              <w:rPr/>
            </w:rPrChange>
          </w:rPr>
          <w:t xml:space="preserve">anleveren totaal </w:t>
        </w:r>
      </w:ins>
      <w:ins w:id="553" w:author="Paul Janssen" w:date="2017-01-29T14:56:00Z">
        <w:r w:rsidRPr="00F67646">
          <w:rPr>
            <w:highlight w:val="yellow"/>
            <w:rPrChange w:id="554" w:author="Paul Janssen" w:date="2017-01-29T14:58:00Z">
              <w:rPr/>
            </w:rPrChange>
          </w:rPr>
          <w:t>netinformatie</w:t>
        </w:r>
      </w:ins>
      <w:ins w:id="555" w:author="Paul Janssen" w:date="2017-01-29T14:50:00Z">
        <w:r w:rsidR="00654B7E" w:rsidRPr="00F67646">
          <w:rPr>
            <w:highlight w:val="yellow"/>
            <w:rPrChange w:id="556" w:author="Paul Janssen" w:date="2017-01-29T14:58:00Z">
              <w:rPr/>
            </w:rPrChange>
          </w:rPr>
          <w:t xml:space="preserve"> voor actualisatie van de centrale voorziening.</w:t>
        </w:r>
      </w:ins>
    </w:p>
    <w:p w:rsidR="00654B7E" w:rsidRPr="00F67646" w:rsidRDefault="00F67646">
      <w:pPr>
        <w:pStyle w:val="Lijstalinea"/>
        <w:numPr>
          <w:ilvl w:val="0"/>
          <w:numId w:val="53"/>
        </w:numPr>
        <w:rPr>
          <w:ins w:id="557" w:author="Paul Janssen" w:date="2017-01-29T14:50:00Z"/>
          <w:highlight w:val="yellow"/>
          <w:rPrChange w:id="558" w:author="Paul Janssen" w:date="2017-01-29T14:58:00Z">
            <w:rPr>
              <w:ins w:id="559" w:author="Paul Janssen" w:date="2017-01-29T14:50:00Z"/>
            </w:rPr>
          </w:rPrChange>
        </w:rPr>
        <w:pPrChange w:id="560" w:author="Paul Janssen" w:date="2017-01-29T14:58:00Z">
          <w:pPr/>
        </w:pPrChange>
      </w:pPr>
      <w:ins w:id="561" w:author="Paul Janssen" w:date="2017-01-29T14:50:00Z">
        <w:r w:rsidRPr="00F67646">
          <w:rPr>
            <w:b/>
            <w:highlight w:val="yellow"/>
            <w:rPrChange w:id="562" w:author="Paul Janssen" w:date="2017-01-29T14:58:00Z">
              <w:rPr>
                <w:b/>
              </w:rPr>
            </w:rPrChange>
          </w:rPr>
          <w:t>Decentrale</w:t>
        </w:r>
        <w:r w:rsidR="00654B7E" w:rsidRPr="00F67646">
          <w:rPr>
            <w:b/>
            <w:highlight w:val="yellow"/>
            <w:rPrChange w:id="563" w:author="Paul Janssen" w:date="2017-01-29T14:58:00Z">
              <w:rPr/>
            </w:rPrChange>
          </w:rPr>
          <w:t xml:space="preserve"> en Centrale </w:t>
        </w:r>
      </w:ins>
      <w:ins w:id="564" w:author="Paul Janssen" w:date="2017-01-29T14:51:00Z">
        <w:r w:rsidR="00654B7E" w:rsidRPr="00F67646">
          <w:rPr>
            <w:b/>
            <w:highlight w:val="yellow"/>
            <w:rPrChange w:id="565" w:author="Paul Janssen" w:date="2017-01-29T14:58:00Z">
              <w:rPr/>
            </w:rPrChange>
          </w:rPr>
          <w:t>Netbeheerder</w:t>
        </w:r>
      </w:ins>
      <w:ins w:id="566" w:author="Paul Janssen" w:date="2017-01-29T14:50:00Z">
        <w:r w:rsidR="00654B7E" w:rsidRPr="00F67646">
          <w:rPr>
            <w:highlight w:val="yellow"/>
            <w:rPrChange w:id="567" w:author="Paul Janssen" w:date="2017-01-29T14:58:00Z">
              <w:rPr/>
            </w:rPrChange>
          </w:rPr>
          <w:t>: Registreren en actualiseren van de Belangenregistratie.</w:t>
        </w:r>
      </w:ins>
    </w:p>
    <w:p w:rsidR="00654B7E" w:rsidRDefault="00654B7E">
      <w:pPr>
        <w:pStyle w:val="Lijstalinea"/>
        <w:numPr>
          <w:ilvl w:val="0"/>
          <w:numId w:val="53"/>
        </w:numPr>
        <w:rPr>
          <w:ins w:id="568" w:author="Paul Janssen" w:date="2017-01-29T14:50:00Z"/>
        </w:rPr>
        <w:pPrChange w:id="569" w:author="Paul Janssen" w:date="2017-01-29T14:58:00Z">
          <w:pPr/>
        </w:pPrChange>
      </w:pPr>
      <w:ins w:id="570" w:author="Paul Janssen" w:date="2017-01-29T14:50:00Z">
        <w:r w:rsidRPr="00F67646">
          <w:rPr>
            <w:b/>
            <w:highlight w:val="yellow"/>
            <w:rPrChange w:id="571" w:author="Paul Janssen" w:date="2017-01-29T14:58:00Z">
              <w:rPr/>
            </w:rPrChange>
          </w:rPr>
          <w:t>WION Uitlevering:</w:t>
        </w:r>
        <w:r w:rsidR="00F67646" w:rsidRPr="00F67646">
          <w:rPr>
            <w:highlight w:val="yellow"/>
            <w:rPrChange w:id="572" w:author="Paul Janssen" w:date="2017-01-29T14:58:00Z">
              <w:rPr/>
            </w:rPrChange>
          </w:rPr>
          <w:t xml:space="preserve"> U</w:t>
        </w:r>
        <w:r w:rsidRPr="00F67646">
          <w:rPr>
            <w:highlight w:val="yellow"/>
            <w:rPrChange w:id="573" w:author="Paul Janssen" w:date="2017-01-29T14:58:00Z">
              <w:rPr/>
            </w:rPrChange>
          </w:rPr>
          <w:t>itleveren van gebiedsinformatie aan grondroerder. (graafpolygoon e.d.) inclusief bijbehorende aanvraag en leveringsinformatie .</w:t>
        </w:r>
      </w:ins>
    </w:p>
    <w:p w:rsidR="00654B7E" w:rsidRDefault="00654B7E" w:rsidP="00253F30">
      <w:pPr>
        <w:spacing w:line="240" w:lineRule="atLeast"/>
        <w:jc w:val="left"/>
        <w:rPr>
          <w:ins w:id="574" w:author="Paul Janssen" w:date="2017-01-29T14:50:00Z"/>
        </w:rPr>
      </w:pPr>
    </w:p>
    <w:p w:rsidR="00551821" w:rsidDel="00654B7E" w:rsidRDefault="00FF4402" w:rsidP="00253F30">
      <w:pPr>
        <w:spacing w:line="240" w:lineRule="atLeast"/>
        <w:jc w:val="left"/>
        <w:rPr>
          <w:del w:id="575" w:author="Paul Janssen" w:date="2017-01-29T14:52:00Z"/>
        </w:rPr>
      </w:pPr>
      <w:del w:id="576" w:author="Paul Janssen" w:date="2017-01-29T14:52:00Z">
        <w:r w:rsidDel="00654B7E">
          <w:delText>De IMKL2015 dataspecificatie betreft alleen de beschrijving van de semantiek van het uitleveringsproces</w:delText>
        </w:r>
        <w:r w:rsidR="009A432E" w:rsidDel="00654B7E">
          <w:delText>. Voor het aanleverproces kan de IMKL2015 specificatie ook een rol spelen, met name bij de met A en B aangegeven datastroom. Dit is echter geen onderwerp in deze specificatie.</w:delText>
        </w:r>
      </w:del>
    </w:p>
    <w:p w:rsidR="00FF4402" w:rsidDel="00F67646" w:rsidRDefault="00FF4402" w:rsidP="00253F30">
      <w:pPr>
        <w:spacing w:line="240" w:lineRule="atLeast"/>
        <w:jc w:val="left"/>
        <w:rPr>
          <w:del w:id="577" w:author="Paul Janssen" w:date="2017-01-29T14:57:00Z"/>
        </w:rPr>
      </w:pPr>
    </w:p>
    <w:p w:rsidR="00FF4402" w:rsidRDefault="00FF4402" w:rsidP="00253F30">
      <w:pPr>
        <w:spacing w:line="240" w:lineRule="atLeast"/>
        <w:jc w:val="left"/>
      </w:pPr>
    </w:p>
    <w:p w:rsidR="00551821" w:rsidRDefault="00551821" w:rsidP="00253F30">
      <w:pPr>
        <w:spacing w:line="240" w:lineRule="atLeast"/>
        <w:jc w:val="left"/>
      </w:pPr>
    </w:p>
    <w:p w:rsidR="00551821" w:rsidRDefault="00855A12" w:rsidP="00253F30">
      <w:pPr>
        <w:spacing w:line="240" w:lineRule="atLeast"/>
        <w:jc w:val="left"/>
      </w:pPr>
      <w:r>
        <w:rPr>
          <w:noProof/>
        </w:rPr>
        <w:drawing>
          <wp:inline distT="0" distB="0" distL="0" distR="0">
            <wp:extent cx="5500370" cy="2642002"/>
            <wp:effectExtent l="19050" t="0" r="5080" b="0"/>
            <wp:docPr id="9"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4392314"/>
                      <a:chOff x="0" y="1484958"/>
                      <a:chExt cx="9144000" cy="4392314"/>
                    </a:xfrm>
                  </a:grpSpPr>
                  <a:grpSp>
                    <a:nvGrpSpPr>
                      <a:cNvPr id="48" name="Groep 47"/>
                      <a:cNvGrpSpPr/>
                    </a:nvGrpSpPr>
                    <a:grpSpPr>
                      <a:xfrm>
                        <a:off x="0" y="1484958"/>
                        <a:ext cx="9144000" cy="4392314"/>
                        <a:chOff x="0" y="1484958"/>
                        <a:chExt cx="9144000" cy="4392314"/>
                      </a:xfrm>
                    </a:grpSpPr>
                    <a:sp>
                      <a:nvSpPr>
                        <a:cNvPr id="45" name="Rechthoek 44"/>
                        <a:cNvSpPr/>
                      </a:nvSpPr>
                      <a:spPr>
                        <a:xfrm>
                          <a:off x="0" y="4149080"/>
                          <a:ext cx="8748464" cy="1728192"/>
                        </a:xfrm>
                        <a:prstGeom prst="rect">
                          <a:avLst/>
                        </a:prstGeom>
                        <a:solidFill>
                          <a:srgbClr val="FFFF00">
                            <a:alpha val="48000"/>
                          </a:srgbClr>
                        </a:solidFill>
                      </a:spPr>
                      <a:txSp>
                        <a:txBody>
                          <a:bodyPr rtlCol="0" anchor="ctr"/>
                          <a:lstStyle>
                            <a:defPPr>
                              <a:defRPr lang="nl-NL"/>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endParaRPr lang="nl-NL"/>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hthoek 42"/>
                        <a:cNvSpPr/>
                      </a:nvSpPr>
                      <a:spPr>
                        <a:xfrm>
                          <a:off x="0" y="2492896"/>
                          <a:ext cx="8748464" cy="720080"/>
                        </a:xfrm>
                        <a:prstGeom prst="rect">
                          <a:avLst/>
                        </a:prstGeom>
                        <a:solidFill>
                          <a:schemeClr val="accent1">
                            <a:alpha val="63000"/>
                          </a:schemeClr>
                        </a:solidFill>
                      </a:spPr>
                      <a:txSp>
                        <a:txBody>
                          <a:bodyPr rtlCol="0" anchor="ctr"/>
                          <a:lstStyle>
                            <a:defPPr>
                              <a:defRPr lang="nl-NL"/>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endParaRPr lang="nl-NL"/>
                          </a:p>
                        </a:txBody>
                        <a:useSpRect/>
                      </a:txSp>
                      <a:style>
                        <a:lnRef idx="2">
                          <a:schemeClr val="accent1">
                            <a:shade val="50000"/>
                          </a:schemeClr>
                        </a:lnRef>
                        <a:fillRef idx="1">
                          <a:schemeClr val="accent1"/>
                        </a:fillRef>
                        <a:effectRef idx="0">
                          <a:schemeClr val="accent1"/>
                        </a:effectRef>
                        <a:fontRef idx="minor">
                          <a:schemeClr val="lt1"/>
                        </a:fontRef>
                      </a:style>
                    </a:sp>
                    <a:sp>
                      <a:nvSpPr>
                        <a:cNvPr id="2055" name="Oval 7"/>
                        <a:cNvSpPr>
                          <a:spLocks noChangeArrowheads="1"/>
                        </a:cNvSpPr>
                      </a:nvSpPr>
                      <a:spPr bwMode="auto">
                        <a:xfrm>
                          <a:off x="6262242" y="5158433"/>
                          <a:ext cx="1295400" cy="503237"/>
                        </a:xfrm>
                        <a:prstGeom prst="ellipse">
                          <a:avLst/>
                        </a:prstGeom>
                        <a:solidFill>
                          <a:srgbClr val="FF6600"/>
                        </a:solidFill>
                        <a:ln w="9525">
                          <a:solidFill>
                            <a:schemeClr val="tx1"/>
                          </a:solidFill>
                          <a:round/>
                          <a:headEnd/>
                          <a:tailEnd/>
                        </a:ln>
                        <a:effectLst>
                          <a:outerShdw dist="107763" dir="18900000" algn="ctr" rotWithShape="0">
                            <a:schemeClr val="bg2">
                              <a:alpha val="50000"/>
                            </a:schemeClr>
                          </a:outerShdw>
                        </a:effectLst>
                      </a:spPr>
                      <a:txSp>
                        <a:txBody>
                          <a:bodyPr wrap="none" anchor="ct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1200" b="1" dirty="0" smtClean="0">
                                <a:latin typeface="Verdana" pitchFamily="34" charset="0"/>
                                <a:ea typeface="Verdana" pitchFamily="34" charset="0"/>
                                <a:cs typeface="Verdana" pitchFamily="34" charset="0"/>
                              </a:rPr>
                              <a:t>Netbeheerder</a:t>
                            </a:r>
                            <a:endParaRPr lang="nl-NL" sz="1200" b="1" dirty="0">
                              <a:latin typeface="Verdana" pitchFamily="34" charset="0"/>
                              <a:ea typeface="Verdana" pitchFamily="34" charset="0"/>
                              <a:cs typeface="Verdana" pitchFamily="34" charset="0"/>
                            </a:endParaRPr>
                          </a:p>
                        </a:txBody>
                        <a:useSpRect/>
                      </a:txSp>
                    </a:sp>
                    <a:sp>
                      <a:nvSpPr>
                        <a:cNvPr id="2061" name="Line 13"/>
                        <a:cNvSpPr>
                          <a:spLocks noChangeShapeType="1"/>
                        </a:cNvSpPr>
                      </a:nvSpPr>
                      <a:spPr bwMode="auto">
                        <a:xfrm flipH="1" flipV="1">
                          <a:off x="7271892" y="2134245"/>
                          <a:ext cx="360362" cy="576263"/>
                        </a:xfrm>
                        <a:prstGeom prst="line">
                          <a:avLst/>
                        </a:prstGeom>
                        <a:noFill/>
                        <a:ln w="38100">
                          <a:solidFill>
                            <a:schemeClr val="tx1"/>
                          </a:solidFill>
                          <a:round/>
                          <a:headEnd/>
                          <a:tailEnd type="triangle" w="med" len="med"/>
                        </a:ln>
                        <a:effectLst/>
                      </a:spPr>
                      <a:txSp>
                        <a:txBody>
                          <a:bodyP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nl-NL">
                              <a:latin typeface="Verdana" pitchFamily="34" charset="0"/>
                              <a:ea typeface="Verdana" pitchFamily="34" charset="0"/>
                              <a:cs typeface="Verdana" pitchFamily="34" charset="0"/>
                            </a:endParaRPr>
                          </a:p>
                        </a:txBody>
                        <a:useSpRect/>
                      </a:txSp>
                    </a:sp>
                    <a:sp>
                      <a:nvSpPr>
                        <a:cNvPr id="2062" name="Line 14"/>
                        <a:cNvSpPr>
                          <a:spLocks noChangeShapeType="1"/>
                        </a:cNvSpPr>
                      </a:nvSpPr>
                      <a:spPr bwMode="auto">
                        <a:xfrm>
                          <a:off x="6192392" y="3142308"/>
                          <a:ext cx="717550" cy="287337"/>
                        </a:xfrm>
                        <a:prstGeom prst="line">
                          <a:avLst/>
                        </a:prstGeom>
                        <a:noFill/>
                        <a:ln w="38100">
                          <a:solidFill>
                            <a:schemeClr val="tx1"/>
                          </a:solidFill>
                          <a:round/>
                          <a:headEnd type="triangle" w="med" len="med"/>
                          <a:tailEnd/>
                        </a:ln>
                        <a:effectLst/>
                      </a:spPr>
                      <a:txSp>
                        <a:txBody>
                          <a:bodyP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nl-NL">
                              <a:latin typeface="Verdana" pitchFamily="34" charset="0"/>
                              <a:ea typeface="Verdana" pitchFamily="34" charset="0"/>
                              <a:cs typeface="Verdana" pitchFamily="34" charset="0"/>
                            </a:endParaRPr>
                          </a:p>
                        </a:txBody>
                        <a:useSpRect/>
                      </a:txSp>
                    </a:sp>
                    <a:sp>
                      <a:nvSpPr>
                        <a:cNvPr id="2064" name="AutoShape 16"/>
                        <a:cNvSpPr>
                          <a:spLocks noChangeArrowheads="1"/>
                        </a:cNvSpPr>
                      </a:nvSpPr>
                      <a:spPr bwMode="auto">
                        <a:xfrm>
                          <a:off x="5614542" y="2708920"/>
                          <a:ext cx="1223962" cy="433388"/>
                        </a:xfrm>
                        <a:prstGeom prst="roundRect">
                          <a:avLst>
                            <a:gd name="adj" fmla="val 16667"/>
                          </a:avLst>
                        </a:prstGeom>
                        <a:solidFill>
                          <a:srgbClr val="FFFFCC"/>
                        </a:solidFill>
                        <a:ln w="9525">
                          <a:solidFill>
                            <a:schemeClr val="tx1"/>
                          </a:solidFill>
                          <a:round/>
                          <a:headEnd/>
                          <a:tailEnd/>
                        </a:ln>
                        <a:effectLst>
                          <a:outerShdw dist="107763" dir="18900000" algn="ctr" rotWithShape="0">
                            <a:schemeClr val="bg2">
                              <a:alpha val="50000"/>
                            </a:schemeClr>
                          </a:outerShdw>
                        </a:effectLst>
                      </a:spPr>
                      <a:txSp>
                        <a:txBody>
                          <a:bodyPr wrap="none" anchor="ct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1000" b="1" i="1">
                                <a:latin typeface="Verdana" pitchFamily="34" charset="0"/>
                                <a:ea typeface="Verdana" pitchFamily="34" charset="0"/>
                                <a:cs typeface="Verdana" pitchFamily="34" charset="0"/>
                              </a:rPr>
                              <a:t>INSPIRE</a:t>
                            </a:r>
                          </a:p>
                          <a:p>
                            <a:pPr algn="ctr"/>
                            <a:r>
                              <a:rPr lang="nl-NL" sz="1000" b="1" i="1">
                                <a:latin typeface="Verdana" pitchFamily="34" charset="0"/>
                                <a:ea typeface="Verdana" pitchFamily="34" charset="0"/>
                                <a:cs typeface="Verdana" pitchFamily="34" charset="0"/>
                              </a:rPr>
                              <a:t>View service</a:t>
                            </a:r>
                          </a:p>
                        </a:txBody>
                        <a:useSpRect/>
                      </a:txSp>
                    </a:sp>
                    <a:sp>
                      <a:nvSpPr>
                        <a:cNvPr id="2065" name="Line 17"/>
                        <a:cNvSpPr>
                          <a:spLocks noChangeShapeType="1"/>
                        </a:cNvSpPr>
                      </a:nvSpPr>
                      <a:spPr bwMode="auto">
                        <a:xfrm>
                          <a:off x="6911529" y="4077345"/>
                          <a:ext cx="0" cy="217488"/>
                        </a:xfrm>
                        <a:prstGeom prst="line">
                          <a:avLst/>
                        </a:prstGeom>
                        <a:noFill/>
                        <a:ln w="38100">
                          <a:solidFill>
                            <a:schemeClr val="tx1"/>
                          </a:solidFill>
                          <a:round/>
                          <a:headEnd type="triangle" w="med" len="med"/>
                          <a:tailEnd/>
                        </a:ln>
                        <a:effectLst/>
                      </a:spPr>
                      <a:txSp>
                        <a:txBody>
                          <a:bodyP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nl-NL">
                              <a:latin typeface="Verdana" pitchFamily="34" charset="0"/>
                              <a:ea typeface="Verdana" pitchFamily="34" charset="0"/>
                              <a:cs typeface="Verdana" pitchFamily="34" charset="0"/>
                            </a:endParaRPr>
                          </a:p>
                        </a:txBody>
                        <a:useSpRect/>
                      </a:txSp>
                    </a:sp>
                    <a:sp>
                      <a:nvSpPr>
                        <a:cNvPr id="2066" name="Line 18"/>
                        <a:cNvSpPr>
                          <a:spLocks noChangeShapeType="1"/>
                        </a:cNvSpPr>
                      </a:nvSpPr>
                      <a:spPr bwMode="auto">
                        <a:xfrm flipH="1">
                          <a:off x="6909942" y="4726633"/>
                          <a:ext cx="3175" cy="431800"/>
                        </a:xfrm>
                        <a:prstGeom prst="line">
                          <a:avLst/>
                        </a:prstGeom>
                        <a:noFill/>
                        <a:ln w="38100">
                          <a:solidFill>
                            <a:schemeClr val="tx1"/>
                          </a:solidFill>
                          <a:round/>
                          <a:headEnd type="triangle" w="med" len="med"/>
                          <a:tailEnd/>
                        </a:ln>
                        <a:effectLst/>
                      </a:spPr>
                      <a:txSp>
                        <a:txBody>
                          <a:bodyP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nl-NL">
                              <a:latin typeface="Verdana" pitchFamily="34" charset="0"/>
                              <a:ea typeface="Verdana" pitchFamily="34" charset="0"/>
                              <a:cs typeface="Verdana" pitchFamily="34" charset="0"/>
                            </a:endParaRPr>
                          </a:p>
                        </a:txBody>
                        <a:useSpRect/>
                      </a:txSp>
                    </a:sp>
                    <a:sp>
                      <a:nvSpPr>
                        <a:cNvPr id="2068" name="Line 20"/>
                        <a:cNvSpPr>
                          <a:spLocks noChangeShapeType="1"/>
                        </a:cNvSpPr>
                      </a:nvSpPr>
                      <a:spPr bwMode="auto">
                        <a:xfrm flipV="1">
                          <a:off x="6263829" y="2134245"/>
                          <a:ext cx="360363" cy="576263"/>
                        </a:xfrm>
                        <a:prstGeom prst="line">
                          <a:avLst/>
                        </a:prstGeom>
                        <a:noFill/>
                        <a:ln w="38100">
                          <a:solidFill>
                            <a:schemeClr val="tx1"/>
                          </a:solidFill>
                          <a:round/>
                          <a:headEnd/>
                          <a:tailEnd type="triangle" w="med" len="med"/>
                        </a:ln>
                        <a:effectLst/>
                      </a:spPr>
                      <a:txSp>
                        <a:txBody>
                          <a:bodyP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nl-NL">
                              <a:latin typeface="Verdana" pitchFamily="34" charset="0"/>
                              <a:ea typeface="Verdana" pitchFamily="34" charset="0"/>
                              <a:cs typeface="Verdana" pitchFamily="34" charset="0"/>
                            </a:endParaRPr>
                          </a:p>
                        </a:txBody>
                        <a:useSpRect/>
                      </a:txSp>
                    </a:sp>
                    <a:sp>
                      <a:nvSpPr>
                        <a:cNvPr id="2070" name="AutoShape 22"/>
                        <a:cNvSpPr>
                          <a:spLocks noChangeArrowheads="1"/>
                        </a:cNvSpPr>
                      </a:nvSpPr>
                      <a:spPr bwMode="auto">
                        <a:xfrm>
                          <a:off x="6262242" y="3429645"/>
                          <a:ext cx="1295400" cy="647700"/>
                        </a:xfrm>
                        <a:prstGeom prst="can">
                          <a:avLst>
                            <a:gd name="adj" fmla="val 25000"/>
                          </a:avLst>
                        </a:prstGeom>
                        <a:solidFill>
                          <a:srgbClr val="B2B2B2"/>
                        </a:solidFill>
                        <a:ln w="9525">
                          <a:solidFill>
                            <a:schemeClr val="tx1"/>
                          </a:solidFill>
                          <a:round/>
                          <a:headEnd/>
                          <a:tailEnd/>
                        </a:ln>
                        <a:effectLst>
                          <a:outerShdw dist="107763" dir="18900000" algn="ctr" rotWithShape="0">
                            <a:schemeClr val="bg2">
                              <a:alpha val="50000"/>
                            </a:schemeClr>
                          </a:outerShdw>
                        </a:effectLst>
                      </a:spPr>
                      <a:txSp>
                        <a:txBody>
                          <a:bodyPr wrap="none" anchor="ct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1200">
                                <a:latin typeface="Verdana" pitchFamily="34" charset="0"/>
                                <a:ea typeface="Verdana" pitchFamily="34" charset="0"/>
                                <a:cs typeface="Verdana" pitchFamily="34" charset="0"/>
                              </a:rPr>
                              <a:t>Centrale</a:t>
                            </a:r>
                          </a:p>
                          <a:p>
                            <a:pPr algn="ctr"/>
                            <a:r>
                              <a:rPr lang="nl-NL" sz="1200">
                                <a:latin typeface="Verdana" pitchFamily="34" charset="0"/>
                                <a:ea typeface="Verdana" pitchFamily="34" charset="0"/>
                                <a:cs typeface="Verdana" pitchFamily="34" charset="0"/>
                              </a:rPr>
                              <a:t>Voorziening</a:t>
                            </a:r>
                            <a:endParaRPr lang="nl-NL">
                              <a:latin typeface="Verdana" pitchFamily="34" charset="0"/>
                              <a:ea typeface="Verdana" pitchFamily="34" charset="0"/>
                              <a:cs typeface="Verdana" pitchFamily="34" charset="0"/>
                            </a:endParaRPr>
                          </a:p>
                        </a:txBody>
                        <a:useSpRect/>
                      </a:txSp>
                    </a:sp>
                    <a:sp>
                      <a:nvSpPr>
                        <a:cNvPr id="2075" name="AutoShape 27"/>
                        <a:cNvSpPr>
                          <a:spLocks noChangeArrowheads="1"/>
                        </a:cNvSpPr>
                      </a:nvSpPr>
                      <a:spPr bwMode="auto">
                        <a:xfrm>
                          <a:off x="6335267" y="4294833"/>
                          <a:ext cx="1223962" cy="433387"/>
                        </a:xfrm>
                        <a:prstGeom prst="roundRect">
                          <a:avLst>
                            <a:gd name="adj" fmla="val 16667"/>
                          </a:avLst>
                        </a:prstGeom>
                        <a:solidFill>
                          <a:srgbClr val="FFFFCC"/>
                        </a:solidFill>
                        <a:ln w="9525">
                          <a:solidFill>
                            <a:schemeClr val="tx1"/>
                          </a:solidFill>
                          <a:round/>
                          <a:headEnd/>
                          <a:tailEnd/>
                        </a:ln>
                        <a:effectLst>
                          <a:outerShdw dist="107763" dir="18900000" algn="ctr" rotWithShape="0">
                            <a:schemeClr val="bg2">
                              <a:alpha val="50000"/>
                            </a:schemeClr>
                          </a:outerShdw>
                        </a:effectLst>
                      </a:spPr>
                      <a:txSp>
                        <a:txBody>
                          <a:bodyPr wrap="none" anchor="ct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1000" b="1" i="1">
                                <a:latin typeface="Verdana" pitchFamily="34" charset="0"/>
                                <a:ea typeface="Verdana" pitchFamily="34" charset="0"/>
                                <a:cs typeface="Verdana" pitchFamily="34" charset="0"/>
                              </a:rPr>
                              <a:t>Beheren Centrale</a:t>
                            </a:r>
                          </a:p>
                          <a:p>
                            <a:pPr algn="ctr"/>
                            <a:r>
                              <a:rPr lang="nl-NL" sz="1000" b="1" i="1">
                                <a:latin typeface="Verdana" pitchFamily="34" charset="0"/>
                                <a:ea typeface="Verdana" pitchFamily="34" charset="0"/>
                                <a:cs typeface="Verdana" pitchFamily="34" charset="0"/>
                              </a:rPr>
                              <a:t>Voorziening</a:t>
                            </a:r>
                          </a:p>
                        </a:txBody>
                        <a:useSpRect/>
                      </a:txSp>
                    </a:sp>
                    <a:sp>
                      <a:nvSpPr>
                        <a:cNvPr id="2076" name="Line 28"/>
                        <a:cNvSpPr>
                          <a:spLocks noChangeShapeType="1"/>
                        </a:cNvSpPr>
                      </a:nvSpPr>
                      <a:spPr bwMode="auto">
                        <a:xfrm>
                          <a:off x="3490467" y="2134245"/>
                          <a:ext cx="217487" cy="574675"/>
                        </a:xfrm>
                        <a:prstGeom prst="line">
                          <a:avLst/>
                        </a:prstGeom>
                        <a:noFill/>
                        <a:ln w="38100">
                          <a:solidFill>
                            <a:schemeClr val="tx1"/>
                          </a:solidFill>
                          <a:round/>
                          <a:headEnd type="triangle" w="med" len="med"/>
                          <a:tailEnd/>
                        </a:ln>
                        <a:effectLst/>
                      </a:spPr>
                      <a:txSp>
                        <a:txBody>
                          <a:bodyP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nl-NL">
                              <a:latin typeface="Verdana" pitchFamily="34" charset="0"/>
                              <a:ea typeface="Verdana" pitchFamily="34" charset="0"/>
                              <a:cs typeface="Verdana" pitchFamily="34" charset="0"/>
                            </a:endParaRPr>
                          </a:p>
                        </a:txBody>
                        <a:useSpRect/>
                      </a:txSp>
                    </a:sp>
                    <a:sp>
                      <a:nvSpPr>
                        <a:cNvPr id="2077" name="AutoShape 29"/>
                        <a:cNvSpPr>
                          <a:spLocks noChangeArrowheads="1"/>
                        </a:cNvSpPr>
                      </a:nvSpPr>
                      <a:spPr bwMode="auto">
                        <a:xfrm>
                          <a:off x="1402904" y="2708920"/>
                          <a:ext cx="792163" cy="433388"/>
                        </a:xfrm>
                        <a:prstGeom prst="roundRect">
                          <a:avLst>
                            <a:gd name="adj" fmla="val 16667"/>
                          </a:avLst>
                        </a:prstGeom>
                        <a:solidFill>
                          <a:srgbClr val="FFFFCC"/>
                        </a:solidFill>
                        <a:ln w="9525">
                          <a:solidFill>
                            <a:schemeClr val="tx1"/>
                          </a:solidFill>
                          <a:round/>
                          <a:headEnd/>
                          <a:tailEnd/>
                        </a:ln>
                        <a:effectLst>
                          <a:outerShdw dist="107763" dir="18900000" algn="ctr" rotWithShape="0">
                            <a:schemeClr val="bg2">
                              <a:alpha val="50000"/>
                            </a:schemeClr>
                          </a:outerShdw>
                        </a:effectLst>
                      </a:spPr>
                      <a:txSp>
                        <a:txBody>
                          <a:bodyPr wrap="none" anchor="ct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1000" b="1" i="1">
                                <a:latin typeface="Verdana" pitchFamily="34" charset="0"/>
                                <a:ea typeface="Verdana" pitchFamily="34" charset="0"/>
                                <a:cs typeface="Verdana" pitchFamily="34" charset="0"/>
                              </a:rPr>
                              <a:t>WION WFS</a:t>
                            </a:r>
                          </a:p>
                        </a:txBody>
                        <a:useSpRect/>
                      </a:txSp>
                    </a:sp>
                    <a:sp>
                      <a:nvSpPr>
                        <a:cNvPr id="2078" name="Line 30"/>
                        <a:cNvSpPr>
                          <a:spLocks noChangeShapeType="1"/>
                        </a:cNvSpPr>
                      </a:nvSpPr>
                      <a:spPr bwMode="auto">
                        <a:xfrm flipH="1">
                          <a:off x="3419029" y="3142308"/>
                          <a:ext cx="215900" cy="358775"/>
                        </a:xfrm>
                        <a:prstGeom prst="line">
                          <a:avLst/>
                        </a:prstGeom>
                        <a:noFill/>
                        <a:ln w="38100">
                          <a:solidFill>
                            <a:schemeClr val="tx1"/>
                          </a:solidFill>
                          <a:round/>
                          <a:headEnd type="triangle" w="med" len="med"/>
                          <a:tailEnd/>
                        </a:ln>
                        <a:effectLst/>
                      </a:spPr>
                      <a:txSp>
                        <a:txBody>
                          <a:bodyP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nl-NL">
                              <a:latin typeface="Verdana" pitchFamily="34" charset="0"/>
                              <a:ea typeface="Verdana" pitchFamily="34" charset="0"/>
                              <a:cs typeface="Verdana" pitchFamily="34" charset="0"/>
                            </a:endParaRPr>
                          </a:p>
                        </a:txBody>
                        <a:useSpRect/>
                      </a:txSp>
                    </a:sp>
                    <a:sp>
                      <a:nvSpPr>
                        <a:cNvPr id="2080" name="AutoShape 32"/>
                        <a:cNvSpPr>
                          <a:spLocks noChangeArrowheads="1"/>
                        </a:cNvSpPr>
                      </a:nvSpPr>
                      <a:spPr bwMode="auto">
                        <a:xfrm>
                          <a:off x="2555429" y="4293245"/>
                          <a:ext cx="1223963" cy="433388"/>
                        </a:xfrm>
                        <a:prstGeom prst="roundRect">
                          <a:avLst>
                            <a:gd name="adj" fmla="val 16667"/>
                          </a:avLst>
                        </a:prstGeom>
                        <a:solidFill>
                          <a:srgbClr val="FFFFCC"/>
                        </a:solidFill>
                        <a:ln w="9525">
                          <a:solidFill>
                            <a:schemeClr val="tx1"/>
                          </a:solidFill>
                          <a:round/>
                          <a:headEnd/>
                          <a:tailEnd/>
                        </a:ln>
                        <a:effectLst>
                          <a:outerShdw dist="107763" dir="18900000" algn="ctr" rotWithShape="0">
                            <a:schemeClr val="bg2">
                              <a:alpha val="50000"/>
                            </a:schemeClr>
                          </a:outerShdw>
                        </a:effectLst>
                      </a:spPr>
                      <a:txSp>
                        <a:txBody>
                          <a:bodyPr wrap="none" anchor="ct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1000" b="1" i="1">
                                <a:latin typeface="Verdana" pitchFamily="34" charset="0"/>
                                <a:ea typeface="Verdana" pitchFamily="34" charset="0"/>
                                <a:cs typeface="Verdana" pitchFamily="34" charset="0"/>
                              </a:rPr>
                              <a:t>Aanleveren</a:t>
                            </a:r>
                          </a:p>
                          <a:p>
                            <a:pPr algn="ctr"/>
                            <a:endParaRPr lang="nl-NL" sz="1000" b="1" i="1">
                              <a:latin typeface="Verdana" pitchFamily="34" charset="0"/>
                              <a:ea typeface="Verdana" pitchFamily="34" charset="0"/>
                              <a:cs typeface="Verdana" pitchFamily="34" charset="0"/>
                            </a:endParaRPr>
                          </a:p>
                        </a:txBody>
                        <a:useSpRect/>
                      </a:txSp>
                    </a:sp>
                    <a:sp>
                      <a:nvSpPr>
                        <a:cNvPr id="2083" name="Line 35"/>
                        <a:cNvSpPr>
                          <a:spLocks noChangeShapeType="1"/>
                        </a:cNvSpPr>
                      </a:nvSpPr>
                      <a:spPr bwMode="auto">
                        <a:xfrm>
                          <a:off x="3203129" y="4723458"/>
                          <a:ext cx="0" cy="431800"/>
                        </a:xfrm>
                        <a:prstGeom prst="line">
                          <a:avLst/>
                        </a:prstGeom>
                        <a:noFill/>
                        <a:ln w="38100">
                          <a:solidFill>
                            <a:schemeClr val="tx1"/>
                          </a:solidFill>
                          <a:round/>
                          <a:headEnd type="triangle" w="med" len="med"/>
                          <a:tailEnd/>
                        </a:ln>
                        <a:effectLst/>
                      </a:spPr>
                      <a:txSp>
                        <a:txBody>
                          <a:bodyP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nl-NL">
                              <a:latin typeface="Verdana" pitchFamily="34" charset="0"/>
                              <a:ea typeface="Verdana" pitchFamily="34" charset="0"/>
                              <a:cs typeface="Verdana" pitchFamily="34" charset="0"/>
                            </a:endParaRPr>
                          </a:p>
                        </a:txBody>
                        <a:useSpRect/>
                      </a:txSp>
                    </a:sp>
                    <a:sp>
                      <a:nvSpPr>
                        <a:cNvPr id="2084" name="Oval 36"/>
                        <a:cNvSpPr>
                          <a:spLocks noChangeArrowheads="1"/>
                        </a:cNvSpPr>
                      </a:nvSpPr>
                      <a:spPr bwMode="auto">
                        <a:xfrm>
                          <a:off x="6047929" y="1629420"/>
                          <a:ext cx="1728788" cy="504825"/>
                        </a:xfrm>
                        <a:prstGeom prst="ellipse">
                          <a:avLst/>
                        </a:prstGeom>
                        <a:solidFill>
                          <a:srgbClr val="FF6600"/>
                        </a:solidFill>
                        <a:ln w="9525">
                          <a:solidFill>
                            <a:schemeClr val="tx1"/>
                          </a:solidFill>
                          <a:round/>
                          <a:headEnd/>
                          <a:tailEnd/>
                        </a:ln>
                        <a:effectLst>
                          <a:outerShdw dist="107763" dir="18900000" algn="ctr" rotWithShape="0">
                            <a:schemeClr val="bg2">
                              <a:alpha val="50000"/>
                            </a:schemeClr>
                          </a:outerShdw>
                        </a:effectLst>
                      </a:spPr>
                      <a:txSp>
                        <a:txBody>
                          <a:bodyPr wrap="none" anchor="ct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1200" b="1">
                                <a:latin typeface="Verdana" pitchFamily="34" charset="0"/>
                                <a:ea typeface="Verdana" pitchFamily="34" charset="0"/>
                                <a:cs typeface="Verdana" pitchFamily="34" charset="0"/>
                              </a:rPr>
                              <a:t>INSPIRE</a:t>
                            </a:r>
                          </a:p>
                          <a:p>
                            <a:pPr algn="ctr"/>
                            <a:r>
                              <a:rPr lang="nl-NL" sz="1200" b="1">
                                <a:latin typeface="Verdana" pitchFamily="34" charset="0"/>
                                <a:ea typeface="Verdana" pitchFamily="34" charset="0"/>
                                <a:cs typeface="Verdana" pitchFamily="34" charset="0"/>
                              </a:rPr>
                              <a:t>Afnemer</a:t>
                            </a:r>
                          </a:p>
                        </a:txBody>
                        <a:useSpRect/>
                      </a:txSp>
                    </a:sp>
                    <a:sp>
                      <a:nvSpPr>
                        <a:cNvPr id="2095" name="AutoShape 47"/>
                        <a:cNvSpPr>
                          <a:spLocks noChangeArrowheads="1"/>
                        </a:cNvSpPr>
                      </a:nvSpPr>
                      <a:spPr bwMode="auto">
                        <a:xfrm>
                          <a:off x="7956104" y="1773883"/>
                          <a:ext cx="1187896" cy="647700"/>
                        </a:xfrm>
                        <a:prstGeom prst="wedgeRoundRectCallout">
                          <a:avLst>
                            <a:gd name="adj1" fmla="val -86644"/>
                            <a:gd name="adj2" fmla="val 58088"/>
                            <a:gd name="adj3" fmla="val 16667"/>
                          </a:avLst>
                        </a:prstGeom>
                        <a:solidFill>
                          <a:srgbClr val="CCECFF"/>
                        </a:solidFill>
                        <a:ln w="9525" algn="ctr">
                          <a:solidFill>
                            <a:schemeClr val="tx2"/>
                          </a:solidFill>
                          <a:miter lim="800000"/>
                          <a:headEnd/>
                          <a:tailEnd/>
                        </a:ln>
                        <a:effectLst/>
                      </a:spPr>
                      <a:txSp>
                        <a:txBody>
                          <a:bodyPr lIns="90000" tIns="46800" rIns="90000" bIns="46800"/>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1000" dirty="0">
                                <a:latin typeface="Verdana" pitchFamily="34" charset="0"/>
                                <a:ea typeface="Verdana" pitchFamily="34" charset="0"/>
                                <a:cs typeface="Verdana" pitchFamily="34" charset="0"/>
                              </a:rPr>
                              <a:t>INSPIRE (US)</a:t>
                            </a:r>
                          </a:p>
                          <a:p>
                            <a:pPr algn="ctr"/>
                            <a:r>
                              <a:rPr lang="nl-NL" sz="1000" dirty="0">
                                <a:latin typeface="Verdana" pitchFamily="34" charset="0"/>
                                <a:ea typeface="Verdana" pitchFamily="34" charset="0"/>
                                <a:cs typeface="Verdana" pitchFamily="34" charset="0"/>
                              </a:rPr>
                              <a:t>XML schema</a:t>
                            </a:r>
                          </a:p>
                          <a:p>
                            <a:pPr algn="ctr"/>
                            <a:r>
                              <a:rPr lang="nl-NL" sz="1000" dirty="0">
                                <a:latin typeface="Verdana" pitchFamily="34" charset="0"/>
                                <a:ea typeface="Verdana" pitchFamily="34" charset="0"/>
                                <a:cs typeface="Verdana" pitchFamily="34" charset="0"/>
                              </a:rPr>
                              <a:t>WFS</a:t>
                            </a:r>
                          </a:p>
                        </a:txBody>
                        <a:useSpRect/>
                      </a:txSp>
                    </a:sp>
                    <a:sp>
                      <a:nvSpPr>
                        <a:cNvPr id="2096" name="AutoShape 48"/>
                        <a:cNvSpPr>
                          <a:spLocks noChangeArrowheads="1"/>
                        </a:cNvSpPr>
                      </a:nvSpPr>
                      <a:spPr bwMode="auto">
                        <a:xfrm>
                          <a:off x="7055992" y="2708920"/>
                          <a:ext cx="1223962" cy="433388"/>
                        </a:xfrm>
                        <a:prstGeom prst="roundRect">
                          <a:avLst>
                            <a:gd name="adj" fmla="val 16667"/>
                          </a:avLst>
                        </a:prstGeom>
                        <a:solidFill>
                          <a:srgbClr val="FFFFCC"/>
                        </a:solidFill>
                        <a:ln w="9525">
                          <a:solidFill>
                            <a:schemeClr val="tx1"/>
                          </a:solidFill>
                          <a:round/>
                          <a:headEnd/>
                          <a:tailEnd/>
                        </a:ln>
                        <a:effectLst>
                          <a:outerShdw dist="107763" dir="18900000" algn="ctr" rotWithShape="0">
                            <a:schemeClr val="bg2">
                              <a:alpha val="50000"/>
                            </a:schemeClr>
                          </a:outerShdw>
                        </a:effectLst>
                      </a:spPr>
                      <a:txSp>
                        <a:txBody>
                          <a:bodyPr wrap="none" anchor="ct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1000" b="1" i="1" dirty="0">
                                <a:latin typeface="Verdana" pitchFamily="34" charset="0"/>
                                <a:ea typeface="Verdana" pitchFamily="34" charset="0"/>
                                <a:cs typeface="Verdana" pitchFamily="34" charset="0"/>
                              </a:rPr>
                              <a:t>INSPIRE</a:t>
                            </a:r>
                          </a:p>
                          <a:p>
                            <a:pPr algn="ctr"/>
                            <a:r>
                              <a:rPr lang="nl-NL" sz="1000" b="1" i="1" dirty="0">
                                <a:latin typeface="Verdana" pitchFamily="34" charset="0"/>
                                <a:ea typeface="Verdana" pitchFamily="34" charset="0"/>
                                <a:cs typeface="Verdana" pitchFamily="34" charset="0"/>
                              </a:rPr>
                              <a:t>Download service</a:t>
                            </a:r>
                          </a:p>
                        </a:txBody>
                        <a:useSpRect/>
                      </a:txSp>
                    </a:sp>
                    <a:sp>
                      <a:nvSpPr>
                        <a:cNvPr id="2098" name="Line 50"/>
                        <a:cNvSpPr>
                          <a:spLocks noChangeShapeType="1"/>
                        </a:cNvSpPr>
                      </a:nvSpPr>
                      <a:spPr bwMode="auto">
                        <a:xfrm flipH="1">
                          <a:off x="6911529" y="3142308"/>
                          <a:ext cx="720725" cy="287337"/>
                        </a:xfrm>
                        <a:prstGeom prst="line">
                          <a:avLst/>
                        </a:prstGeom>
                        <a:noFill/>
                        <a:ln w="38100">
                          <a:solidFill>
                            <a:schemeClr val="tx1"/>
                          </a:solidFill>
                          <a:round/>
                          <a:headEnd type="triangle" w="med" len="med"/>
                          <a:tailEnd/>
                        </a:ln>
                        <a:effectLst/>
                      </a:spPr>
                      <a:txSp>
                        <a:txBody>
                          <a:bodyP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nl-NL">
                              <a:latin typeface="Verdana" pitchFamily="34" charset="0"/>
                              <a:ea typeface="Verdana" pitchFamily="34" charset="0"/>
                              <a:cs typeface="Verdana" pitchFamily="34" charset="0"/>
                            </a:endParaRPr>
                          </a:p>
                        </a:txBody>
                        <a:useSpRect/>
                      </a:txSp>
                    </a:sp>
                    <a:sp>
                      <a:nvSpPr>
                        <a:cNvPr id="2099" name="Oval 51"/>
                        <a:cNvSpPr>
                          <a:spLocks noChangeArrowheads="1"/>
                        </a:cNvSpPr>
                      </a:nvSpPr>
                      <a:spPr bwMode="auto">
                        <a:xfrm>
                          <a:off x="2339529" y="1629420"/>
                          <a:ext cx="1728788" cy="504825"/>
                        </a:xfrm>
                        <a:prstGeom prst="ellipse">
                          <a:avLst/>
                        </a:prstGeom>
                        <a:solidFill>
                          <a:srgbClr val="FF6600"/>
                        </a:solidFill>
                        <a:ln w="9525">
                          <a:solidFill>
                            <a:schemeClr val="tx1"/>
                          </a:solidFill>
                          <a:round/>
                          <a:headEnd/>
                          <a:tailEnd/>
                        </a:ln>
                        <a:effectLst>
                          <a:outerShdw dist="107763" dir="18900000" algn="ctr" rotWithShape="0">
                            <a:schemeClr val="bg2">
                              <a:alpha val="50000"/>
                            </a:schemeClr>
                          </a:outerShdw>
                        </a:effectLst>
                      </a:spPr>
                      <a:txSp>
                        <a:txBody>
                          <a:bodyPr wrap="none" anchor="ct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1200" b="1">
                                <a:latin typeface="Verdana" pitchFamily="34" charset="0"/>
                                <a:ea typeface="Verdana" pitchFamily="34" charset="0"/>
                                <a:cs typeface="Verdana" pitchFamily="34" charset="0"/>
                              </a:rPr>
                              <a:t>Grondroerder</a:t>
                            </a:r>
                          </a:p>
                        </a:txBody>
                        <a:useSpRect/>
                      </a:txSp>
                    </a:sp>
                    <a:sp>
                      <a:nvSpPr>
                        <a:cNvPr id="2100" name="AutoShape 52"/>
                        <a:cNvSpPr>
                          <a:spLocks noChangeArrowheads="1"/>
                        </a:cNvSpPr>
                      </a:nvSpPr>
                      <a:spPr bwMode="auto">
                        <a:xfrm>
                          <a:off x="2555429" y="3501083"/>
                          <a:ext cx="1223963" cy="433387"/>
                        </a:xfrm>
                        <a:prstGeom prst="roundRect">
                          <a:avLst>
                            <a:gd name="adj" fmla="val 16667"/>
                          </a:avLst>
                        </a:prstGeom>
                        <a:solidFill>
                          <a:srgbClr val="FFFFCC"/>
                        </a:solidFill>
                        <a:ln w="9525">
                          <a:solidFill>
                            <a:schemeClr val="tx1"/>
                          </a:solidFill>
                          <a:round/>
                          <a:headEnd/>
                          <a:tailEnd/>
                        </a:ln>
                        <a:effectLst>
                          <a:outerShdw dist="107763" dir="18900000" algn="ctr" rotWithShape="0">
                            <a:schemeClr val="bg2">
                              <a:alpha val="50000"/>
                            </a:schemeClr>
                          </a:outerShdw>
                        </a:effectLst>
                      </a:spPr>
                      <a:txSp>
                        <a:txBody>
                          <a:bodyPr wrap="none" anchor="ct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1000" b="1" i="1">
                                <a:latin typeface="Verdana" pitchFamily="34" charset="0"/>
                                <a:ea typeface="Verdana" pitchFamily="34" charset="0"/>
                                <a:cs typeface="Verdana" pitchFamily="34" charset="0"/>
                              </a:rPr>
                              <a:t>Samenstellen</a:t>
                            </a:r>
                          </a:p>
                          <a:p>
                            <a:pPr algn="ctr"/>
                            <a:endParaRPr lang="nl-NL" sz="1000" b="1" i="1">
                              <a:latin typeface="Verdana" pitchFamily="34" charset="0"/>
                              <a:ea typeface="Verdana" pitchFamily="34" charset="0"/>
                              <a:cs typeface="Verdana" pitchFamily="34" charset="0"/>
                            </a:endParaRPr>
                          </a:p>
                        </a:txBody>
                        <a:useSpRect/>
                      </a:txSp>
                    </a:sp>
                    <a:sp>
                      <a:nvSpPr>
                        <a:cNvPr id="2101" name="Line 53"/>
                        <a:cNvSpPr>
                          <a:spLocks noChangeShapeType="1"/>
                        </a:cNvSpPr>
                      </a:nvSpPr>
                      <a:spPr bwMode="auto">
                        <a:xfrm>
                          <a:off x="3203129" y="3932883"/>
                          <a:ext cx="0" cy="360362"/>
                        </a:xfrm>
                        <a:prstGeom prst="line">
                          <a:avLst/>
                        </a:prstGeom>
                        <a:noFill/>
                        <a:ln w="38100">
                          <a:solidFill>
                            <a:schemeClr val="tx1"/>
                          </a:solidFill>
                          <a:round/>
                          <a:headEnd type="triangle" w="med" len="med"/>
                          <a:tailEnd/>
                        </a:ln>
                        <a:effectLst/>
                      </a:spPr>
                      <a:txSp>
                        <a:txBody>
                          <a:bodyP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nl-NL">
                              <a:latin typeface="Verdana" pitchFamily="34" charset="0"/>
                              <a:ea typeface="Verdana" pitchFamily="34" charset="0"/>
                              <a:cs typeface="Verdana" pitchFamily="34" charset="0"/>
                            </a:endParaRPr>
                          </a:p>
                        </a:txBody>
                        <a:useSpRect/>
                      </a:txSp>
                    </a:sp>
                    <a:sp>
                      <a:nvSpPr>
                        <a:cNvPr id="2102" name="Line 54"/>
                        <a:cNvSpPr>
                          <a:spLocks noChangeShapeType="1"/>
                        </a:cNvSpPr>
                      </a:nvSpPr>
                      <a:spPr bwMode="auto">
                        <a:xfrm>
                          <a:off x="3779392" y="3716983"/>
                          <a:ext cx="2484437" cy="1587"/>
                        </a:xfrm>
                        <a:prstGeom prst="line">
                          <a:avLst/>
                        </a:prstGeom>
                        <a:noFill/>
                        <a:ln w="38100">
                          <a:solidFill>
                            <a:schemeClr val="tx1"/>
                          </a:solidFill>
                          <a:round/>
                          <a:headEnd type="triangle" w="med" len="med"/>
                          <a:tailEnd/>
                        </a:ln>
                        <a:effectLst/>
                      </a:spPr>
                      <a:txSp>
                        <a:txBody>
                          <a:bodyP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nl-NL">
                              <a:latin typeface="Verdana" pitchFamily="34" charset="0"/>
                              <a:ea typeface="Verdana" pitchFamily="34" charset="0"/>
                              <a:cs typeface="Verdana" pitchFamily="34" charset="0"/>
                            </a:endParaRPr>
                          </a:p>
                        </a:txBody>
                        <a:useSpRect/>
                      </a:txSp>
                    </a:sp>
                    <a:sp>
                      <a:nvSpPr>
                        <a:cNvPr id="2104" name="AutoShape 56"/>
                        <a:cNvSpPr>
                          <a:spLocks noChangeArrowheads="1"/>
                        </a:cNvSpPr>
                      </a:nvSpPr>
                      <a:spPr bwMode="auto">
                        <a:xfrm>
                          <a:off x="7631411" y="4798889"/>
                          <a:ext cx="1044352" cy="432867"/>
                        </a:xfrm>
                        <a:prstGeom prst="wedgeRoundRectCallout">
                          <a:avLst>
                            <a:gd name="adj1" fmla="val -93472"/>
                            <a:gd name="adj2" fmla="val -26102"/>
                            <a:gd name="adj3" fmla="val 16667"/>
                          </a:avLst>
                        </a:prstGeom>
                        <a:solidFill>
                          <a:srgbClr val="CCECFF"/>
                        </a:solidFill>
                        <a:ln w="9525" algn="ctr">
                          <a:solidFill>
                            <a:schemeClr val="tx2"/>
                          </a:solidFill>
                          <a:miter lim="800000"/>
                          <a:headEnd/>
                          <a:tailEnd/>
                        </a:ln>
                        <a:effectLst/>
                      </a:spPr>
                      <a:txSp>
                        <a:txBody>
                          <a:bodyPr lIns="90000" tIns="46800" rIns="90000" bIns="46800"/>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2000" dirty="0" smtClean="0">
                                <a:latin typeface="Verdana" pitchFamily="34" charset="0"/>
                                <a:ea typeface="Verdana" pitchFamily="34" charset="0"/>
                                <a:cs typeface="Verdana" pitchFamily="34" charset="0"/>
                              </a:rPr>
                              <a:t>B</a:t>
                            </a:r>
                            <a:endParaRPr lang="nl-NL" sz="2000" dirty="0">
                              <a:latin typeface="Verdana" pitchFamily="34" charset="0"/>
                              <a:ea typeface="Verdana" pitchFamily="34" charset="0"/>
                              <a:cs typeface="Verdana" pitchFamily="34" charset="0"/>
                            </a:endParaRPr>
                          </a:p>
                        </a:txBody>
                        <a:useSpRect/>
                      </a:txSp>
                    </a:sp>
                    <a:sp>
                      <a:nvSpPr>
                        <a:cNvPr id="2105" name="AutoShape 57"/>
                        <a:cNvSpPr>
                          <a:spLocks noChangeArrowheads="1"/>
                        </a:cNvSpPr>
                      </a:nvSpPr>
                      <a:spPr bwMode="auto">
                        <a:xfrm>
                          <a:off x="1222699" y="4797576"/>
                          <a:ext cx="1078433" cy="433362"/>
                        </a:xfrm>
                        <a:prstGeom prst="wedgeRoundRectCallout">
                          <a:avLst>
                            <a:gd name="adj1" fmla="val 93954"/>
                            <a:gd name="adj2" fmla="val -28718"/>
                            <a:gd name="adj3" fmla="val 16667"/>
                          </a:avLst>
                        </a:prstGeom>
                        <a:solidFill>
                          <a:srgbClr val="CCECFF"/>
                        </a:solidFill>
                        <a:ln w="9525" algn="ctr">
                          <a:solidFill>
                            <a:schemeClr val="tx2"/>
                          </a:solidFill>
                          <a:miter lim="800000"/>
                          <a:headEnd/>
                          <a:tailEnd/>
                        </a:ln>
                        <a:effectLst/>
                      </a:spPr>
                      <a:txSp>
                        <a:txBody>
                          <a:bodyPr lIns="90000" tIns="46800" rIns="90000" bIns="46800"/>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2000" dirty="0" smtClean="0">
                                <a:latin typeface="Verdana" pitchFamily="34" charset="0"/>
                                <a:ea typeface="Verdana" pitchFamily="34" charset="0"/>
                                <a:cs typeface="Verdana" pitchFamily="34" charset="0"/>
                              </a:rPr>
                              <a:t>A</a:t>
                            </a:r>
                            <a:endParaRPr lang="nl-NL" sz="2000" dirty="0">
                              <a:latin typeface="Verdana" pitchFamily="34" charset="0"/>
                              <a:ea typeface="Verdana" pitchFamily="34" charset="0"/>
                              <a:cs typeface="Verdana" pitchFamily="34" charset="0"/>
                            </a:endParaRPr>
                          </a:p>
                        </a:txBody>
                        <a:useSpRect/>
                      </a:txSp>
                    </a:sp>
                    <a:sp>
                      <a:nvSpPr>
                        <a:cNvPr id="2106" name="AutoShape 58"/>
                        <a:cNvSpPr>
                          <a:spLocks noChangeArrowheads="1"/>
                        </a:cNvSpPr>
                      </a:nvSpPr>
                      <a:spPr bwMode="auto">
                        <a:xfrm>
                          <a:off x="4931917" y="1989783"/>
                          <a:ext cx="1079500" cy="647700"/>
                        </a:xfrm>
                        <a:prstGeom prst="wedgeRoundRectCallout">
                          <a:avLst>
                            <a:gd name="adj1" fmla="val 89852"/>
                            <a:gd name="adj2" fmla="val 19116"/>
                            <a:gd name="adj3" fmla="val 16667"/>
                          </a:avLst>
                        </a:prstGeom>
                        <a:solidFill>
                          <a:srgbClr val="CCECFF"/>
                        </a:solidFill>
                        <a:ln w="9525" algn="ctr">
                          <a:solidFill>
                            <a:schemeClr val="tx2"/>
                          </a:solidFill>
                          <a:miter lim="800000"/>
                          <a:headEnd/>
                          <a:tailEnd/>
                        </a:ln>
                        <a:effectLst/>
                      </a:spPr>
                      <a:txSp>
                        <a:txBody>
                          <a:bodyPr lIns="90000" tIns="46800" rIns="90000" bIns="46800"/>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1100" dirty="0">
                                <a:latin typeface="Verdana" pitchFamily="34" charset="0"/>
                                <a:ea typeface="Verdana" pitchFamily="34" charset="0"/>
                                <a:cs typeface="Verdana" pitchFamily="34" charset="0"/>
                              </a:rPr>
                              <a:t>INSPIRE</a:t>
                            </a:r>
                          </a:p>
                          <a:p>
                            <a:pPr algn="ctr"/>
                            <a:r>
                              <a:rPr lang="nl-NL" sz="1100" dirty="0">
                                <a:latin typeface="Verdana" pitchFamily="34" charset="0"/>
                                <a:ea typeface="Verdana" pitchFamily="34" charset="0"/>
                                <a:cs typeface="Verdana" pitchFamily="34" charset="0"/>
                              </a:rPr>
                              <a:t>Visualisatie</a:t>
                            </a:r>
                          </a:p>
                          <a:p>
                            <a:pPr algn="ctr"/>
                            <a:r>
                              <a:rPr lang="nl-NL" sz="1100" dirty="0">
                                <a:latin typeface="Verdana" pitchFamily="34" charset="0"/>
                                <a:ea typeface="Verdana" pitchFamily="34" charset="0"/>
                                <a:cs typeface="Verdana" pitchFamily="34" charset="0"/>
                              </a:rPr>
                              <a:t>WMS</a:t>
                            </a:r>
                          </a:p>
                        </a:txBody>
                        <a:useSpRect/>
                      </a:txSp>
                    </a:sp>
                    <a:sp>
                      <a:nvSpPr>
                        <a:cNvPr id="2107" name="Oval 59"/>
                        <a:cNvSpPr>
                          <a:spLocks noChangeArrowheads="1"/>
                        </a:cNvSpPr>
                      </a:nvSpPr>
                      <a:spPr bwMode="auto">
                        <a:xfrm>
                          <a:off x="2555429" y="5156845"/>
                          <a:ext cx="1295400" cy="503238"/>
                        </a:xfrm>
                        <a:prstGeom prst="ellipse">
                          <a:avLst/>
                        </a:prstGeom>
                        <a:solidFill>
                          <a:srgbClr val="FF6600"/>
                        </a:solidFill>
                        <a:ln w="9525">
                          <a:solidFill>
                            <a:schemeClr val="tx1"/>
                          </a:solidFill>
                          <a:round/>
                          <a:headEnd/>
                          <a:tailEnd/>
                        </a:ln>
                        <a:effectLst>
                          <a:outerShdw dist="107763" dir="18900000" algn="ctr" rotWithShape="0">
                            <a:schemeClr val="bg2">
                              <a:alpha val="50000"/>
                            </a:schemeClr>
                          </a:outerShdw>
                        </a:effectLst>
                      </a:spPr>
                      <a:txSp>
                        <a:txBody>
                          <a:bodyPr wrap="none" anchor="ct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1200" b="1" dirty="0" smtClean="0">
                                <a:latin typeface="Verdana" pitchFamily="34" charset="0"/>
                                <a:ea typeface="Verdana" pitchFamily="34" charset="0"/>
                                <a:cs typeface="Verdana" pitchFamily="34" charset="0"/>
                              </a:rPr>
                              <a:t>Netbeheerder</a:t>
                            </a:r>
                            <a:endParaRPr lang="nl-NL" sz="1200" b="1" dirty="0">
                              <a:latin typeface="Verdana" pitchFamily="34" charset="0"/>
                              <a:ea typeface="Verdana" pitchFamily="34" charset="0"/>
                              <a:cs typeface="Verdana" pitchFamily="34" charset="0"/>
                            </a:endParaRPr>
                          </a:p>
                        </a:txBody>
                        <a:useSpRect/>
                      </a:txSp>
                    </a:sp>
                    <a:sp>
                      <a:nvSpPr>
                        <a:cNvPr id="2108" name="Text Box 60"/>
                        <a:cNvSpPr txBox="1">
                          <a:spLocks noChangeArrowheads="1"/>
                        </a:cNvSpPr>
                      </a:nvSpPr>
                      <a:spPr bwMode="auto">
                        <a:xfrm>
                          <a:off x="1" y="2708920"/>
                          <a:ext cx="1259632" cy="338554"/>
                        </a:xfrm>
                        <a:prstGeom prst="rect">
                          <a:avLst/>
                        </a:prstGeom>
                        <a:noFill/>
                        <a:ln w="9525">
                          <a:noFill/>
                          <a:miter lim="800000"/>
                          <a:headEnd/>
                          <a:tailEnd/>
                        </a:ln>
                        <a:effectLst/>
                      </a:spPr>
                      <a:txSp>
                        <a:txBody>
                          <a:bodyPr wrap="square">
                            <a:spAutoFit/>
                          </a:bodyP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1600" dirty="0" smtClean="0">
                                <a:latin typeface="Verdana" pitchFamily="34" charset="0"/>
                                <a:ea typeface="Verdana" pitchFamily="34" charset="0"/>
                                <a:cs typeface="Verdana" pitchFamily="34" charset="0"/>
                              </a:rPr>
                              <a:t>Uitleveren</a:t>
                            </a:r>
                            <a:endParaRPr lang="nl-NL" sz="1600" dirty="0">
                              <a:latin typeface="Verdana" pitchFamily="34" charset="0"/>
                              <a:ea typeface="Verdana" pitchFamily="34" charset="0"/>
                              <a:cs typeface="Verdana" pitchFamily="34" charset="0"/>
                            </a:endParaRPr>
                          </a:p>
                        </a:txBody>
                        <a:useSpRect/>
                      </a:txSp>
                    </a:sp>
                    <a:sp>
                      <a:nvSpPr>
                        <a:cNvPr id="2109" name="AutoShape 61"/>
                        <a:cNvSpPr>
                          <a:spLocks noChangeArrowheads="1"/>
                        </a:cNvSpPr>
                      </a:nvSpPr>
                      <a:spPr bwMode="auto">
                        <a:xfrm>
                          <a:off x="3276154" y="2708920"/>
                          <a:ext cx="792163" cy="433388"/>
                        </a:xfrm>
                        <a:prstGeom prst="roundRect">
                          <a:avLst>
                            <a:gd name="adj" fmla="val 16667"/>
                          </a:avLst>
                        </a:prstGeom>
                        <a:solidFill>
                          <a:srgbClr val="FFFFCC"/>
                        </a:solidFill>
                        <a:ln w="9525">
                          <a:solidFill>
                            <a:schemeClr val="tx1"/>
                          </a:solidFill>
                          <a:round/>
                          <a:headEnd/>
                          <a:tailEnd/>
                        </a:ln>
                        <a:effectLst>
                          <a:outerShdw dist="107763" dir="18900000" algn="ctr" rotWithShape="0">
                            <a:schemeClr val="bg2">
                              <a:alpha val="50000"/>
                            </a:schemeClr>
                          </a:outerShdw>
                        </a:effectLst>
                      </a:spPr>
                      <a:txSp>
                        <a:txBody>
                          <a:bodyPr wrap="none" anchor="ct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1000" b="1" i="1">
                                <a:latin typeface="Verdana" pitchFamily="34" charset="0"/>
                                <a:ea typeface="Verdana" pitchFamily="34" charset="0"/>
                                <a:cs typeface="Verdana" pitchFamily="34" charset="0"/>
                              </a:rPr>
                              <a:t>WION WMS</a:t>
                            </a:r>
                          </a:p>
                        </a:txBody>
                        <a:useSpRect/>
                      </a:txSp>
                    </a:sp>
                    <a:sp>
                      <a:nvSpPr>
                        <a:cNvPr id="2110" name="AutoShape 62"/>
                        <a:cNvSpPr>
                          <a:spLocks noChangeArrowheads="1"/>
                        </a:cNvSpPr>
                      </a:nvSpPr>
                      <a:spPr bwMode="auto">
                        <a:xfrm>
                          <a:off x="4211192" y="2708920"/>
                          <a:ext cx="792162" cy="433388"/>
                        </a:xfrm>
                        <a:prstGeom prst="roundRect">
                          <a:avLst>
                            <a:gd name="adj" fmla="val 16667"/>
                          </a:avLst>
                        </a:prstGeom>
                        <a:solidFill>
                          <a:srgbClr val="FFFFCC"/>
                        </a:solidFill>
                        <a:ln w="9525">
                          <a:solidFill>
                            <a:schemeClr val="tx1"/>
                          </a:solidFill>
                          <a:round/>
                          <a:headEnd/>
                          <a:tailEnd/>
                        </a:ln>
                        <a:effectLst>
                          <a:outerShdw dist="107763" dir="18900000" algn="ctr" rotWithShape="0">
                            <a:schemeClr val="bg2">
                              <a:alpha val="50000"/>
                            </a:schemeClr>
                          </a:outerShdw>
                        </a:effectLst>
                      </a:spPr>
                      <a:txSp>
                        <a:txBody>
                          <a:bodyPr wrap="none" anchor="ct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1000" b="1" i="1">
                                <a:latin typeface="Verdana" pitchFamily="34" charset="0"/>
                                <a:ea typeface="Verdana" pitchFamily="34" charset="0"/>
                                <a:cs typeface="Verdana" pitchFamily="34" charset="0"/>
                              </a:rPr>
                              <a:t>WION ZIP</a:t>
                            </a:r>
                          </a:p>
                        </a:txBody>
                        <a:useSpRect/>
                      </a:txSp>
                    </a:sp>
                    <a:sp>
                      <a:nvSpPr>
                        <a:cNvPr id="2111" name="Line 63"/>
                        <a:cNvSpPr>
                          <a:spLocks noChangeShapeType="1"/>
                        </a:cNvSpPr>
                      </a:nvSpPr>
                      <a:spPr bwMode="auto">
                        <a:xfrm>
                          <a:off x="2123629" y="3142308"/>
                          <a:ext cx="503238" cy="358775"/>
                        </a:xfrm>
                        <a:prstGeom prst="line">
                          <a:avLst/>
                        </a:prstGeom>
                        <a:noFill/>
                        <a:ln w="38100">
                          <a:solidFill>
                            <a:schemeClr val="tx1"/>
                          </a:solidFill>
                          <a:round/>
                          <a:headEnd type="triangle" w="med" len="med"/>
                          <a:tailEnd/>
                        </a:ln>
                        <a:effectLst/>
                      </a:spPr>
                      <a:txSp>
                        <a:txBody>
                          <a:bodyP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nl-NL">
                              <a:latin typeface="Verdana" pitchFamily="34" charset="0"/>
                              <a:ea typeface="Verdana" pitchFamily="34" charset="0"/>
                              <a:cs typeface="Verdana" pitchFamily="34" charset="0"/>
                            </a:endParaRPr>
                          </a:p>
                        </a:txBody>
                        <a:useSpRect/>
                      </a:txSp>
                    </a:sp>
                    <a:sp>
                      <a:nvSpPr>
                        <a:cNvPr id="2112" name="Line 64"/>
                        <a:cNvSpPr>
                          <a:spLocks noChangeShapeType="1"/>
                        </a:cNvSpPr>
                      </a:nvSpPr>
                      <a:spPr bwMode="auto">
                        <a:xfrm flipH="1">
                          <a:off x="3779392" y="3142308"/>
                          <a:ext cx="576262" cy="358775"/>
                        </a:xfrm>
                        <a:prstGeom prst="line">
                          <a:avLst/>
                        </a:prstGeom>
                        <a:noFill/>
                        <a:ln w="38100">
                          <a:solidFill>
                            <a:schemeClr val="tx1"/>
                          </a:solidFill>
                          <a:round/>
                          <a:headEnd type="triangle" w="med" len="med"/>
                          <a:tailEnd/>
                        </a:ln>
                        <a:effectLst/>
                      </a:spPr>
                      <a:txSp>
                        <a:txBody>
                          <a:bodyP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nl-NL">
                              <a:latin typeface="Verdana" pitchFamily="34" charset="0"/>
                              <a:ea typeface="Verdana" pitchFamily="34" charset="0"/>
                              <a:cs typeface="Verdana" pitchFamily="34" charset="0"/>
                            </a:endParaRPr>
                          </a:p>
                        </a:txBody>
                        <a:useSpRect/>
                      </a:txSp>
                    </a:sp>
                    <a:sp>
                      <a:nvSpPr>
                        <a:cNvPr id="2113" name="Line 65"/>
                        <a:cNvSpPr>
                          <a:spLocks noChangeShapeType="1"/>
                        </a:cNvSpPr>
                      </a:nvSpPr>
                      <a:spPr bwMode="auto">
                        <a:xfrm>
                          <a:off x="3923854" y="1989783"/>
                          <a:ext cx="574675" cy="719137"/>
                        </a:xfrm>
                        <a:prstGeom prst="line">
                          <a:avLst/>
                        </a:prstGeom>
                        <a:noFill/>
                        <a:ln w="38100">
                          <a:solidFill>
                            <a:schemeClr val="tx1"/>
                          </a:solidFill>
                          <a:round/>
                          <a:headEnd type="triangle" w="med" len="med"/>
                          <a:tailEnd/>
                        </a:ln>
                        <a:effectLst/>
                      </a:spPr>
                      <a:txSp>
                        <a:txBody>
                          <a:bodyP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nl-NL">
                              <a:latin typeface="Verdana" pitchFamily="34" charset="0"/>
                              <a:ea typeface="Verdana" pitchFamily="34" charset="0"/>
                              <a:cs typeface="Verdana" pitchFamily="34" charset="0"/>
                            </a:endParaRPr>
                          </a:p>
                        </a:txBody>
                        <a:useSpRect/>
                      </a:txSp>
                    </a:sp>
                    <a:sp>
                      <a:nvSpPr>
                        <a:cNvPr id="2115" name="AutoShape 67"/>
                        <a:cNvSpPr>
                          <a:spLocks noChangeArrowheads="1"/>
                        </a:cNvSpPr>
                      </a:nvSpPr>
                      <a:spPr bwMode="auto">
                        <a:xfrm>
                          <a:off x="971104" y="1486521"/>
                          <a:ext cx="1008063" cy="430237"/>
                        </a:xfrm>
                        <a:prstGeom prst="wedgeRoundRectCallout">
                          <a:avLst>
                            <a:gd name="adj1" fmla="val 210787"/>
                            <a:gd name="adj2" fmla="val 226245"/>
                            <a:gd name="adj3" fmla="val 16667"/>
                          </a:avLst>
                        </a:prstGeom>
                        <a:solidFill>
                          <a:srgbClr val="CCECFF"/>
                        </a:solidFill>
                        <a:ln w="9525" algn="ctr">
                          <a:solidFill>
                            <a:schemeClr val="tx2"/>
                          </a:solidFill>
                          <a:miter lim="800000"/>
                          <a:headEnd/>
                          <a:tailEnd/>
                        </a:ln>
                        <a:effectLst/>
                      </a:spPr>
                      <a:txSp>
                        <a:txBody>
                          <a:bodyPr lIns="90000" tIns="46800" rIns="90000" bIns="46800"/>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1100" dirty="0" smtClean="0">
                                <a:latin typeface="Verdana" pitchFamily="34" charset="0"/>
                                <a:ea typeface="Verdana" pitchFamily="34" charset="0"/>
                                <a:cs typeface="Verdana" pitchFamily="34" charset="0"/>
                              </a:rPr>
                              <a:t>SLD IMKL2015</a:t>
                            </a:r>
                            <a:endParaRPr lang="nl-NL" sz="1100" dirty="0">
                              <a:latin typeface="Verdana" pitchFamily="34" charset="0"/>
                              <a:ea typeface="Verdana" pitchFamily="34" charset="0"/>
                              <a:cs typeface="Verdana" pitchFamily="34" charset="0"/>
                            </a:endParaRPr>
                          </a:p>
                        </a:txBody>
                        <a:useSpRect/>
                      </a:txSp>
                    </a:sp>
                    <a:sp>
                      <a:nvSpPr>
                        <a:cNvPr id="2116" name="AutoShape 68"/>
                        <a:cNvSpPr>
                          <a:spLocks noChangeArrowheads="1"/>
                        </a:cNvSpPr>
                      </a:nvSpPr>
                      <a:spPr bwMode="auto">
                        <a:xfrm>
                          <a:off x="466576" y="2061220"/>
                          <a:ext cx="1008063" cy="501650"/>
                        </a:xfrm>
                        <a:prstGeom prst="wedgeRoundRectCallout">
                          <a:avLst>
                            <a:gd name="adj1" fmla="val 98347"/>
                            <a:gd name="adj2" fmla="val 2847"/>
                            <a:gd name="adj3" fmla="val 16667"/>
                          </a:avLst>
                        </a:prstGeom>
                        <a:solidFill>
                          <a:srgbClr val="CCECFF"/>
                        </a:solidFill>
                        <a:ln w="9525" algn="ctr">
                          <a:solidFill>
                            <a:schemeClr val="tx2"/>
                          </a:solidFill>
                          <a:miter lim="800000"/>
                          <a:headEnd/>
                          <a:tailEnd/>
                        </a:ln>
                        <a:effectLst/>
                      </a:spPr>
                      <a:txSp>
                        <a:txBody>
                          <a:bodyPr lIns="90000" tIns="46800" rIns="90000" bIns="46800"/>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1100" dirty="0">
                                <a:latin typeface="Verdana" pitchFamily="34" charset="0"/>
                                <a:ea typeface="Verdana" pitchFamily="34" charset="0"/>
                                <a:cs typeface="Verdana" pitchFamily="34" charset="0"/>
                              </a:rPr>
                              <a:t>XML </a:t>
                            </a:r>
                            <a:r>
                              <a:rPr lang="nl-NL" sz="1100" dirty="0" smtClean="0">
                                <a:latin typeface="Verdana" pitchFamily="34" charset="0"/>
                                <a:ea typeface="Verdana" pitchFamily="34" charset="0"/>
                                <a:cs typeface="Verdana" pitchFamily="34" charset="0"/>
                              </a:rPr>
                              <a:t>IMKL2015</a:t>
                            </a:r>
                            <a:endParaRPr lang="nl-NL" sz="1100" dirty="0">
                              <a:latin typeface="Verdana" pitchFamily="34" charset="0"/>
                              <a:ea typeface="Verdana" pitchFamily="34" charset="0"/>
                              <a:cs typeface="Verdana" pitchFamily="34" charset="0"/>
                            </a:endParaRPr>
                          </a:p>
                        </a:txBody>
                        <a:useSpRect/>
                      </a:txSp>
                    </a:sp>
                    <a:sp>
                      <a:nvSpPr>
                        <a:cNvPr id="2117" name="AutoShape 69"/>
                        <a:cNvSpPr>
                          <a:spLocks noChangeArrowheads="1"/>
                        </a:cNvSpPr>
                      </a:nvSpPr>
                      <a:spPr bwMode="auto">
                        <a:xfrm>
                          <a:off x="4282629" y="1484958"/>
                          <a:ext cx="1154113" cy="503237"/>
                        </a:xfrm>
                        <a:prstGeom prst="wedgeRoundRectCallout">
                          <a:avLst>
                            <a:gd name="adj1" fmla="val -62653"/>
                            <a:gd name="adj2" fmla="val 107097"/>
                            <a:gd name="adj3" fmla="val 16667"/>
                          </a:avLst>
                        </a:prstGeom>
                        <a:solidFill>
                          <a:srgbClr val="CCECFF"/>
                        </a:solidFill>
                        <a:ln w="9525" algn="ctr">
                          <a:solidFill>
                            <a:schemeClr val="tx2"/>
                          </a:solidFill>
                          <a:miter lim="800000"/>
                          <a:headEnd/>
                          <a:tailEnd/>
                        </a:ln>
                        <a:effectLst/>
                      </a:spPr>
                      <a:txSp>
                        <a:txBody>
                          <a:bodyPr lIns="90000" tIns="46800" rIns="90000" bIns="46800"/>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1100" dirty="0">
                                <a:latin typeface="Verdana" pitchFamily="34" charset="0"/>
                                <a:ea typeface="Verdana" pitchFamily="34" charset="0"/>
                                <a:cs typeface="Verdana" pitchFamily="34" charset="0"/>
                              </a:rPr>
                              <a:t>PDF + XML </a:t>
                            </a:r>
                            <a:r>
                              <a:rPr lang="nl-NL" sz="1100" dirty="0" smtClean="0">
                                <a:latin typeface="Verdana" pitchFamily="34" charset="0"/>
                                <a:ea typeface="Verdana" pitchFamily="34" charset="0"/>
                                <a:cs typeface="Verdana" pitchFamily="34" charset="0"/>
                              </a:rPr>
                              <a:t>IMKL2015</a:t>
                            </a:r>
                            <a:endParaRPr lang="nl-NL" sz="1100" dirty="0">
                              <a:latin typeface="Verdana" pitchFamily="34" charset="0"/>
                              <a:ea typeface="Verdana" pitchFamily="34" charset="0"/>
                              <a:cs typeface="Verdana" pitchFamily="34" charset="0"/>
                            </a:endParaRPr>
                          </a:p>
                        </a:txBody>
                        <a:useSpRect/>
                      </a:txSp>
                    </a:sp>
                    <a:sp>
                      <a:nvSpPr>
                        <a:cNvPr id="2118" name="AutoShape 70"/>
                        <a:cNvSpPr>
                          <a:spLocks noChangeArrowheads="1"/>
                        </a:cNvSpPr>
                      </a:nvSpPr>
                      <a:spPr bwMode="auto">
                        <a:xfrm>
                          <a:off x="2339529" y="2708920"/>
                          <a:ext cx="792163" cy="433388"/>
                        </a:xfrm>
                        <a:prstGeom prst="roundRect">
                          <a:avLst>
                            <a:gd name="adj" fmla="val 16667"/>
                          </a:avLst>
                        </a:prstGeom>
                        <a:solidFill>
                          <a:srgbClr val="FFFFCC"/>
                        </a:solidFill>
                        <a:ln w="9525">
                          <a:solidFill>
                            <a:schemeClr val="tx1"/>
                          </a:solidFill>
                          <a:round/>
                          <a:headEnd/>
                          <a:tailEnd/>
                        </a:ln>
                        <a:effectLst>
                          <a:outerShdw dist="107763" dir="18900000" algn="ctr" rotWithShape="0">
                            <a:schemeClr val="bg2">
                              <a:alpha val="50000"/>
                            </a:schemeClr>
                          </a:outerShdw>
                        </a:effectLst>
                      </a:spPr>
                      <a:txSp>
                        <a:txBody>
                          <a:bodyPr wrap="none" anchor="ct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1000" b="1" i="1" dirty="0" smtClean="0">
                                <a:latin typeface="Verdana" pitchFamily="34" charset="0"/>
                                <a:ea typeface="Verdana" pitchFamily="34" charset="0"/>
                                <a:cs typeface="Verdana" pitchFamily="34" charset="0"/>
                              </a:rPr>
                              <a:t>WION PDF </a:t>
                            </a:r>
                            <a:endParaRPr lang="nl-NL" sz="1000" b="1" i="1" dirty="0">
                              <a:latin typeface="Verdana" pitchFamily="34" charset="0"/>
                              <a:ea typeface="Verdana" pitchFamily="34" charset="0"/>
                              <a:cs typeface="Verdana" pitchFamily="34" charset="0"/>
                            </a:endParaRPr>
                          </a:p>
                        </a:txBody>
                        <a:useSpRect/>
                      </a:txSp>
                    </a:sp>
                    <a:sp>
                      <a:nvSpPr>
                        <a:cNvPr id="2119" name="Line 71"/>
                        <a:cNvSpPr>
                          <a:spLocks noChangeShapeType="1"/>
                        </a:cNvSpPr>
                      </a:nvSpPr>
                      <a:spPr bwMode="auto">
                        <a:xfrm>
                          <a:off x="2842767" y="3142308"/>
                          <a:ext cx="144462" cy="358775"/>
                        </a:xfrm>
                        <a:prstGeom prst="line">
                          <a:avLst/>
                        </a:prstGeom>
                        <a:noFill/>
                        <a:ln w="38100">
                          <a:solidFill>
                            <a:schemeClr val="tx1"/>
                          </a:solidFill>
                          <a:round/>
                          <a:headEnd type="triangle" w="med" len="med"/>
                          <a:tailEnd/>
                        </a:ln>
                        <a:effectLst/>
                      </a:spPr>
                      <a:txSp>
                        <a:txBody>
                          <a:bodyP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nl-NL">
                              <a:latin typeface="Verdana" pitchFamily="34" charset="0"/>
                              <a:ea typeface="Verdana" pitchFamily="34" charset="0"/>
                              <a:cs typeface="Verdana" pitchFamily="34" charset="0"/>
                            </a:endParaRPr>
                          </a:p>
                        </a:txBody>
                        <a:useSpRect/>
                      </a:txSp>
                    </a:sp>
                    <a:sp>
                      <a:nvSpPr>
                        <a:cNvPr id="2120" name="Line 72"/>
                        <a:cNvSpPr>
                          <a:spLocks noChangeShapeType="1"/>
                        </a:cNvSpPr>
                      </a:nvSpPr>
                      <a:spPr bwMode="auto">
                        <a:xfrm flipH="1">
                          <a:off x="2844354" y="2134245"/>
                          <a:ext cx="214313" cy="574675"/>
                        </a:xfrm>
                        <a:prstGeom prst="line">
                          <a:avLst/>
                        </a:prstGeom>
                        <a:noFill/>
                        <a:ln w="38100">
                          <a:solidFill>
                            <a:schemeClr val="tx1"/>
                          </a:solidFill>
                          <a:round/>
                          <a:headEnd type="triangle" w="med" len="med"/>
                          <a:tailEnd/>
                        </a:ln>
                        <a:effectLst/>
                      </a:spPr>
                      <a:txSp>
                        <a:txBody>
                          <a:bodyP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nl-NL">
                              <a:latin typeface="Verdana" pitchFamily="34" charset="0"/>
                              <a:ea typeface="Verdana" pitchFamily="34" charset="0"/>
                              <a:cs typeface="Verdana" pitchFamily="34" charset="0"/>
                            </a:endParaRPr>
                          </a:p>
                        </a:txBody>
                        <a:useSpRect/>
                      </a:txSp>
                    </a:sp>
                    <a:sp>
                      <a:nvSpPr>
                        <a:cNvPr id="2114" name="Line 66"/>
                        <a:cNvSpPr>
                          <a:spLocks noChangeShapeType="1"/>
                        </a:cNvSpPr>
                      </a:nvSpPr>
                      <a:spPr bwMode="auto">
                        <a:xfrm flipH="1">
                          <a:off x="1834704" y="1989783"/>
                          <a:ext cx="647700" cy="720725"/>
                        </a:xfrm>
                        <a:prstGeom prst="line">
                          <a:avLst/>
                        </a:prstGeom>
                        <a:noFill/>
                        <a:ln w="38100">
                          <a:solidFill>
                            <a:schemeClr val="tx1"/>
                          </a:solidFill>
                          <a:round/>
                          <a:headEnd type="triangle" w="med" len="med"/>
                          <a:tailEnd/>
                        </a:ln>
                        <a:effectLst/>
                      </a:spPr>
                      <a:txSp>
                        <a:txBody>
                          <a:bodyP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nl-NL">
                              <a:latin typeface="Verdana" pitchFamily="34" charset="0"/>
                              <a:ea typeface="Verdana" pitchFamily="34" charset="0"/>
                              <a:cs typeface="Verdana" pitchFamily="34" charset="0"/>
                            </a:endParaRPr>
                          </a:p>
                        </a:txBody>
                        <a:useSpRect/>
                      </a:txSp>
                    </a:sp>
                    <a:sp>
                      <a:nvSpPr>
                        <a:cNvPr id="47" name="Text Box 60"/>
                        <a:cNvSpPr txBox="1">
                          <a:spLocks noChangeArrowheads="1"/>
                        </a:cNvSpPr>
                      </a:nvSpPr>
                      <a:spPr bwMode="auto">
                        <a:xfrm>
                          <a:off x="0" y="4221088"/>
                          <a:ext cx="1331640" cy="338554"/>
                        </a:xfrm>
                        <a:prstGeom prst="rect">
                          <a:avLst/>
                        </a:prstGeom>
                        <a:noFill/>
                        <a:ln w="9525">
                          <a:noFill/>
                          <a:miter lim="800000"/>
                          <a:headEnd/>
                          <a:tailEnd/>
                        </a:ln>
                        <a:effectLst/>
                      </a:spPr>
                      <a:txSp>
                        <a:txBody>
                          <a:bodyPr wrap="square">
                            <a:spAutoFit/>
                          </a:bodyPr>
                          <a:lstStyle>
                            <a:defPPr>
                              <a:defRPr lang="nl-NL"/>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nl-NL" sz="1600" dirty="0" smtClean="0">
                                <a:latin typeface="Verdana" pitchFamily="34" charset="0"/>
                                <a:ea typeface="Verdana" pitchFamily="34" charset="0"/>
                                <a:cs typeface="Verdana" pitchFamily="34" charset="0"/>
                              </a:rPr>
                              <a:t>Aanleveren</a:t>
                            </a:r>
                            <a:endParaRPr lang="nl-NL" sz="1600" dirty="0">
                              <a:latin typeface="Verdana" pitchFamily="34" charset="0"/>
                              <a:ea typeface="Verdana" pitchFamily="34" charset="0"/>
                              <a:cs typeface="Verdana" pitchFamily="34" charset="0"/>
                            </a:endParaRPr>
                          </a:p>
                        </a:txBody>
                        <a:useSpRect/>
                      </a:txSp>
                    </a:sp>
                  </a:grpSp>
                </lc:lockedCanvas>
              </a:graphicData>
            </a:graphic>
          </wp:inline>
        </w:drawing>
      </w:r>
    </w:p>
    <w:p w:rsidR="00551821" w:rsidRDefault="00551821" w:rsidP="00253F30">
      <w:pPr>
        <w:spacing w:line="240" w:lineRule="atLeast"/>
        <w:jc w:val="left"/>
      </w:pPr>
    </w:p>
    <w:p w:rsidR="00253F30" w:rsidRDefault="009A432E" w:rsidP="00253F30">
      <w:pPr>
        <w:spacing w:line="240" w:lineRule="atLeast"/>
        <w:jc w:val="left"/>
        <w:rPr>
          <w:ins w:id="578" w:author="Paul Janssen" w:date="2017-01-29T14:48:00Z"/>
        </w:rPr>
      </w:pPr>
      <w:r w:rsidRPr="00F67646">
        <w:rPr>
          <w:highlight w:val="yellow"/>
          <w:rPrChange w:id="579" w:author="Paul Janssen" w:date="2017-01-29T14:57:00Z">
            <w:rPr/>
          </w:rPrChange>
        </w:rPr>
        <w:t xml:space="preserve">Figuur 3.2: </w:t>
      </w:r>
      <w:r w:rsidR="00F14233" w:rsidRPr="00F67646">
        <w:rPr>
          <w:highlight w:val="yellow"/>
          <w:rPrChange w:id="580" w:author="Paul Janssen" w:date="2017-01-29T14:57:00Z">
            <w:rPr/>
          </w:rPrChange>
        </w:rPr>
        <w:t xml:space="preserve">Data-uitwisselarchitectuur. </w:t>
      </w:r>
      <w:r w:rsidRPr="00F67646">
        <w:rPr>
          <w:highlight w:val="yellow"/>
          <w:rPrChange w:id="581" w:author="Paul Janssen" w:date="2017-01-29T14:57:00Z">
            <w:rPr/>
          </w:rPrChange>
        </w:rPr>
        <w:t>Illustratief figuur van data-uitwisseling voor realisatie van WION en INSPIRE voorziening. IMKL2015 beschrijft de semantiek van de eindproducten in de data-uitlevering</w:t>
      </w:r>
      <w:ins w:id="582" w:author="Paul Janssen" w:date="2017-01-29T14:52:00Z">
        <w:r w:rsidR="00654B7E" w:rsidRPr="00F67646">
          <w:rPr>
            <w:highlight w:val="yellow"/>
            <w:rPrChange w:id="583" w:author="Paul Janssen" w:date="2017-01-29T14:57:00Z">
              <w:rPr/>
            </w:rPrChange>
          </w:rPr>
          <w:t xml:space="preserve"> en geeft ook specificaties </w:t>
        </w:r>
      </w:ins>
      <w:ins w:id="584" w:author="Paul Janssen" w:date="2017-01-29T14:53:00Z">
        <w:r w:rsidR="00654B7E" w:rsidRPr="00F67646">
          <w:rPr>
            <w:highlight w:val="yellow"/>
            <w:rPrChange w:id="585" w:author="Paul Janssen" w:date="2017-01-29T14:57:00Z">
              <w:rPr/>
            </w:rPrChange>
          </w:rPr>
          <w:t>voor de</w:t>
        </w:r>
      </w:ins>
      <w:del w:id="586" w:author="Paul Janssen" w:date="2017-01-29T14:52:00Z">
        <w:r w:rsidRPr="00F67646" w:rsidDel="00654B7E">
          <w:rPr>
            <w:highlight w:val="yellow"/>
            <w:rPrChange w:id="587" w:author="Paul Janssen" w:date="2017-01-29T14:57:00Z">
              <w:rPr/>
            </w:rPrChange>
          </w:rPr>
          <w:delText xml:space="preserve">. </w:delText>
        </w:r>
      </w:del>
      <w:del w:id="588" w:author="Paul Janssen" w:date="2017-01-29T14:53:00Z">
        <w:r w:rsidRPr="00F67646" w:rsidDel="00654B7E">
          <w:rPr>
            <w:highlight w:val="yellow"/>
            <w:rPrChange w:id="589" w:author="Paul Janssen" w:date="2017-01-29T14:57:00Z">
              <w:rPr/>
            </w:rPrChange>
          </w:rPr>
          <w:delText>De</w:delText>
        </w:r>
      </w:del>
      <w:r w:rsidRPr="00F67646">
        <w:rPr>
          <w:highlight w:val="yellow"/>
          <w:rPrChange w:id="590" w:author="Paul Janssen" w:date="2017-01-29T14:57:00Z">
            <w:rPr/>
          </w:rPrChange>
        </w:rPr>
        <w:t xml:space="preserve"> inhoud van de data-aanlevering van </w:t>
      </w:r>
      <w:ins w:id="591" w:author="Paul Janssen" w:date="2017-01-29T14:53:00Z">
        <w:r w:rsidR="00F67646" w:rsidRPr="00F67646">
          <w:rPr>
            <w:highlight w:val="yellow"/>
            <w:rPrChange w:id="592" w:author="Paul Janssen" w:date="2017-01-29T14:57:00Z">
              <w:rPr/>
            </w:rPrChange>
          </w:rPr>
          <w:t xml:space="preserve">decentraal (A) en centraal aangesloten </w:t>
        </w:r>
      </w:ins>
      <w:r w:rsidRPr="00F67646">
        <w:rPr>
          <w:highlight w:val="yellow"/>
          <w:rPrChange w:id="593" w:author="Paul Janssen" w:date="2017-01-29T14:57:00Z">
            <w:rPr/>
          </w:rPrChange>
        </w:rPr>
        <w:t xml:space="preserve">netbeheerder </w:t>
      </w:r>
      <w:ins w:id="594" w:author="Paul Janssen" w:date="2017-01-29T14:53:00Z">
        <w:r w:rsidR="00F67646" w:rsidRPr="00F67646">
          <w:rPr>
            <w:highlight w:val="yellow"/>
            <w:rPrChange w:id="595" w:author="Paul Janssen" w:date="2017-01-29T14:57:00Z">
              <w:rPr/>
            </w:rPrChange>
          </w:rPr>
          <w:t xml:space="preserve">(B) </w:t>
        </w:r>
      </w:ins>
      <w:del w:id="596" w:author="Paul Janssen" w:date="2017-01-29T17:21:00Z">
        <w:r w:rsidRPr="00F67646" w:rsidDel="0064486E">
          <w:rPr>
            <w:highlight w:val="yellow"/>
            <w:rPrChange w:id="597" w:author="Paul Janssen" w:date="2017-01-29T14:57:00Z">
              <w:rPr/>
            </w:rPrChange>
          </w:rPr>
          <w:delText xml:space="preserve">naar </w:delText>
        </w:r>
      </w:del>
      <w:ins w:id="598" w:author="Paul Janssen" w:date="2017-01-29T17:21:00Z">
        <w:r w:rsidR="0064486E">
          <w:rPr>
            <w:highlight w:val="yellow"/>
          </w:rPr>
          <w:t>aan</w:t>
        </w:r>
        <w:r w:rsidR="0064486E" w:rsidRPr="00F67646">
          <w:rPr>
            <w:highlight w:val="yellow"/>
            <w:rPrChange w:id="599" w:author="Paul Janssen" w:date="2017-01-29T14:57:00Z">
              <w:rPr/>
            </w:rPrChange>
          </w:rPr>
          <w:t xml:space="preserve"> </w:t>
        </w:r>
      </w:ins>
      <w:ins w:id="600" w:author="Paul Janssen" w:date="2017-01-29T14:54:00Z">
        <w:r w:rsidR="00F67646" w:rsidRPr="00F67646">
          <w:rPr>
            <w:highlight w:val="yellow"/>
            <w:rPrChange w:id="601" w:author="Paul Janssen" w:date="2017-01-29T14:57:00Z">
              <w:rPr/>
            </w:rPrChange>
          </w:rPr>
          <w:t>de voorziening.</w:t>
        </w:r>
      </w:ins>
      <w:del w:id="602" w:author="Paul Janssen" w:date="2017-01-29T14:54:00Z">
        <w:r w:rsidRPr="00F67646" w:rsidDel="00F67646">
          <w:rPr>
            <w:highlight w:val="yellow"/>
            <w:rPrChange w:id="603" w:author="Paul Janssen" w:date="2017-01-29T14:57:00Z">
              <w:rPr/>
            </w:rPrChange>
          </w:rPr>
          <w:delText>voorzi</w:delText>
        </w:r>
      </w:del>
      <w:del w:id="604" w:author="Paul Janssen" w:date="2017-01-29T14:53:00Z">
        <w:r w:rsidRPr="00F67646" w:rsidDel="00F67646">
          <w:rPr>
            <w:highlight w:val="yellow"/>
            <w:rPrChange w:id="605" w:author="Paul Janssen" w:date="2017-01-29T14:57:00Z">
              <w:rPr/>
            </w:rPrChange>
          </w:rPr>
          <w:delText>ening is niet beschreven.</w:delText>
        </w:r>
      </w:del>
    </w:p>
    <w:p w:rsidR="00654B7E" w:rsidRDefault="00654B7E" w:rsidP="00253F30">
      <w:pPr>
        <w:spacing w:line="240" w:lineRule="atLeast"/>
        <w:jc w:val="left"/>
        <w:rPr>
          <w:ins w:id="606" w:author="Paul Janssen" w:date="2017-01-29T14:48:00Z"/>
        </w:rPr>
      </w:pPr>
    </w:p>
    <w:p w:rsidR="00654B7E" w:rsidRDefault="00654B7E" w:rsidP="00253F30">
      <w:pPr>
        <w:spacing w:line="240" w:lineRule="atLeast"/>
        <w:jc w:val="left"/>
        <w:rPr>
          <w:ins w:id="607" w:author="Paul Janssen" w:date="2017-01-29T14:48:00Z"/>
        </w:rPr>
      </w:pPr>
    </w:p>
    <w:p w:rsidR="00654B7E" w:rsidRDefault="00654B7E" w:rsidP="00253F30">
      <w:pPr>
        <w:spacing w:line="240" w:lineRule="atLeast"/>
        <w:jc w:val="left"/>
        <w:rPr>
          <w:ins w:id="608" w:author="Paul Janssen" w:date="2017-01-29T14:48:00Z"/>
        </w:rPr>
      </w:pPr>
    </w:p>
    <w:p w:rsidR="00654B7E" w:rsidRDefault="00654B7E" w:rsidP="00253F30">
      <w:pPr>
        <w:spacing w:line="240" w:lineRule="atLeast"/>
        <w:jc w:val="left"/>
        <w:rPr>
          <w:ins w:id="609" w:author="Paul Janssen" w:date="2017-01-29T14:48:00Z"/>
        </w:rPr>
      </w:pPr>
    </w:p>
    <w:p w:rsidR="00654B7E" w:rsidRPr="0041667C" w:rsidRDefault="00654B7E" w:rsidP="00253F30">
      <w:pPr>
        <w:spacing w:line="240" w:lineRule="atLeast"/>
        <w:jc w:val="left"/>
      </w:pPr>
    </w:p>
    <w:p w:rsidR="0041667C" w:rsidRDefault="0041667C" w:rsidP="00E548CF">
      <w:pPr>
        <w:spacing w:line="240" w:lineRule="atLeast"/>
        <w:jc w:val="left"/>
      </w:pPr>
    </w:p>
    <w:p w:rsidR="00576E1A" w:rsidRDefault="00576E1A" w:rsidP="00576E1A">
      <w:pPr>
        <w:pStyle w:val="Paragraaftitel"/>
        <w:spacing w:line="240" w:lineRule="atLeast"/>
      </w:pPr>
      <w:bookmarkStart w:id="610" w:name="_Toc473473872"/>
      <w:r>
        <w:t>Normatieve referenties</w:t>
      </w:r>
      <w:r w:rsidR="00283BD6">
        <w:t>.</w:t>
      </w:r>
      <w:bookmarkEnd w:id="610"/>
    </w:p>
    <w:p w:rsidR="00E548CF" w:rsidRPr="000C1C49" w:rsidRDefault="00971241" w:rsidP="0080639F">
      <w:pPr>
        <w:numPr>
          <w:ilvl w:val="0"/>
          <w:numId w:val="21"/>
        </w:numPr>
        <w:spacing w:line="240" w:lineRule="auto"/>
        <w:jc w:val="left"/>
        <w:rPr>
          <w:rFonts w:cs="Arial"/>
        </w:rPr>
      </w:pPr>
      <w:r w:rsidRPr="00971241">
        <w:rPr>
          <w:rFonts w:cs="Arial"/>
        </w:rPr>
        <w:t>Raamwerk</w:t>
      </w:r>
      <w:r w:rsidR="00E548CF" w:rsidRPr="00AE14AD">
        <w:rPr>
          <w:rFonts w:cs="Arial"/>
        </w:rPr>
        <w:t xml:space="preserve"> van </w:t>
      </w:r>
      <w:proofErr w:type="spellStart"/>
      <w:r w:rsidR="006C7C50">
        <w:rPr>
          <w:rFonts w:cs="Arial"/>
        </w:rPr>
        <w:t>geo</w:t>
      </w:r>
      <w:proofErr w:type="spellEnd"/>
      <w:r w:rsidR="006C7C50">
        <w:rPr>
          <w:rFonts w:cs="Arial"/>
        </w:rPr>
        <w:t>-</w:t>
      </w:r>
      <w:r w:rsidR="00E548CF" w:rsidRPr="00AE14AD">
        <w:rPr>
          <w:rFonts w:cs="Arial"/>
        </w:rPr>
        <w:t xml:space="preserve">standaarden </w:t>
      </w:r>
      <w:r w:rsidR="0098448F">
        <w:rPr>
          <w:rFonts w:cs="Arial"/>
        </w:rPr>
        <w:t>3</w:t>
      </w:r>
      <w:r w:rsidR="006C7C50">
        <w:rPr>
          <w:rFonts w:cs="Arial"/>
        </w:rPr>
        <w:t>.</w:t>
      </w:r>
      <w:r w:rsidR="0098448F">
        <w:rPr>
          <w:rFonts w:cs="Arial"/>
        </w:rPr>
        <w:t>0</w:t>
      </w:r>
      <w:r w:rsidR="00620CB1">
        <w:rPr>
          <w:rFonts w:cs="Arial"/>
        </w:rPr>
        <w:t>.</w:t>
      </w:r>
    </w:p>
    <w:p w:rsidR="00FD2140" w:rsidRDefault="00C632B5" w:rsidP="00FD2140">
      <w:pPr>
        <w:spacing w:line="240" w:lineRule="auto"/>
        <w:ind w:left="720"/>
        <w:jc w:val="left"/>
      </w:pPr>
      <w:hyperlink r:id="rId18" w:history="1">
        <w:r w:rsidR="00FD2140" w:rsidRPr="00793FB2">
          <w:rPr>
            <w:rStyle w:val="Hyperlink"/>
          </w:rPr>
          <w:t>http://www.geonovum.nl/documenten/raamwerk-van-geo-standaarden</w:t>
        </w:r>
      </w:hyperlink>
    </w:p>
    <w:p w:rsidR="00E548CF" w:rsidRPr="003657E7" w:rsidRDefault="00E548CF" w:rsidP="00E548CF">
      <w:pPr>
        <w:numPr>
          <w:ilvl w:val="0"/>
          <w:numId w:val="21"/>
        </w:numPr>
        <w:spacing w:line="240" w:lineRule="auto"/>
        <w:jc w:val="left"/>
      </w:pPr>
      <w:r w:rsidRPr="003657E7">
        <w:t>NEN 3610:201</w:t>
      </w:r>
      <w:r w:rsidR="0080639F" w:rsidRPr="003657E7">
        <w:t>1</w:t>
      </w:r>
      <w:r w:rsidRPr="003657E7">
        <w:t xml:space="preserve"> Basismodel Geo-informatie</w:t>
      </w:r>
      <w:r w:rsidR="00620CB1" w:rsidRPr="003657E7">
        <w:t>.</w:t>
      </w:r>
    </w:p>
    <w:p w:rsidR="00526D5F" w:rsidRDefault="00526D5F" w:rsidP="00E548CF">
      <w:pPr>
        <w:numPr>
          <w:ilvl w:val="0"/>
          <w:numId w:val="21"/>
        </w:numPr>
        <w:spacing w:line="240" w:lineRule="auto"/>
        <w:jc w:val="left"/>
      </w:pPr>
      <w:r w:rsidRPr="00526D5F">
        <w:t>NEN 3116:</w:t>
      </w:r>
      <w:r>
        <w:t xml:space="preserve">1990 </w:t>
      </w:r>
      <w:r w:rsidRPr="00526D5F">
        <w:t xml:space="preserve">Tekeningen in de bouw. </w:t>
      </w:r>
      <w:r>
        <w:t>Basissymbolen voor de uitwisseling van gegevens over de ligging van ondergrondse leidingen.</w:t>
      </w:r>
    </w:p>
    <w:p w:rsidR="00EE7BB1" w:rsidRDefault="00BB3A1E" w:rsidP="00FD2140">
      <w:pPr>
        <w:numPr>
          <w:ilvl w:val="0"/>
          <w:numId w:val="21"/>
        </w:numPr>
        <w:spacing w:line="240" w:lineRule="auto"/>
        <w:jc w:val="left"/>
        <w:rPr>
          <w:szCs w:val="20"/>
          <w:lang w:val="en-US"/>
        </w:rPr>
      </w:pPr>
      <w:r w:rsidRPr="003F1A8A">
        <w:rPr>
          <w:szCs w:val="20"/>
          <w:lang w:val="en-US"/>
        </w:rPr>
        <w:t>[D</w:t>
      </w:r>
      <w:r>
        <w:rPr>
          <w:szCs w:val="20"/>
          <w:lang w:val="en-US"/>
        </w:rPr>
        <w:t xml:space="preserve">2.8.III.6] </w:t>
      </w:r>
      <w:r w:rsidRPr="00032207">
        <w:rPr>
          <w:szCs w:val="20"/>
          <w:lang w:val="en-US"/>
        </w:rPr>
        <w:t>Data Specification on Utility and Government Services</w:t>
      </w:r>
      <w:r w:rsidR="00FD2140">
        <w:rPr>
          <w:szCs w:val="20"/>
          <w:lang w:val="en-US"/>
        </w:rPr>
        <w:t xml:space="preserve">. </w:t>
      </w:r>
      <w:r w:rsidRPr="00FD2140">
        <w:rPr>
          <w:szCs w:val="20"/>
          <w:lang w:val="en-US"/>
        </w:rPr>
        <w:t xml:space="preserve">Technical Guidelines, </w:t>
      </w:r>
      <w:r w:rsidR="00352E17">
        <w:fldChar w:fldCharType="begin"/>
      </w:r>
      <w:r w:rsidR="00352E17" w:rsidRPr="00352E17">
        <w:rPr>
          <w:lang w:val="en-GB"/>
          <w:rPrChange w:id="611" w:author="Paul Janssen" w:date="2017-01-27T10:35:00Z">
            <w:rPr/>
          </w:rPrChange>
        </w:rPr>
        <w:instrText xml:space="preserve"> HYPERLINK "http://inspire.jrc.ec.europa.eu/documents/Data_Specifications/INSPIRE_DataSpecification_US_v3.0.pdf" </w:instrText>
      </w:r>
      <w:r w:rsidR="00352E17">
        <w:fldChar w:fldCharType="separate"/>
      </w:r>
      <w:r w:rsidR="00FD2140" w:rsidRPr="00FD2140">
        <w:rPr>
          <w:rStyle w:val="Hyperlink"/>
          <w:szCs w:val="20"/>
          <w:lang w:val="en-US"/>
        </w:rPr>
        <w:t>http://inspire.jrc.ec.europa.eu/documents/Data_Specifications/INSPIRE_DataSpecification_US_v3.0.pdf</w:t>
      </w:r>
      <w:r w:rsidR="00352E17">
        <w:rPr>
          <w:rStyle w:val="Hyperlink"/>
          <w:szCs w:val="20"/>
          <w:lang w:val="en-US"/>
        </w:rPr>
        <w:fldChar w:fldCharType="end"/>
      </w:r>
      <w:r w:rsidR="00FD2140" w:rsidRPr="00FD2140">
        <w:rPr>
          <w:szCs w:val="20"/>
          <w:lang w:val="en-US"/>
        </w:rPr>
        <w:t xml:space="preserve"> </w:t>
      </w:r>
    </w:p>
    <w:p w:rsidR="00FD2140" w:rsidRPr="00FD2140" w:rsidRDefault="00FD2140" w:rsidP="00FD2140">
      <w:pPr>
        <w:numPr>
          <w:ilvl w:val="0"/>
          <w:numId w:val="21"/>
        </w:numPr>
        <w:spacing w:line="240" w:lineRule="auto"/>
        <w:jc w:val="left"/>
        <w:rPr>
          <w:szCs w:val="20"/>
        </w:rPr>
      </w:pPr>
      <w:proofErr w:type="spellStart"/>
      <w:r>
        <w:t>GegevensWoordenboek</w:t>
      </w:r>
      <w:proofErr w:type="spellEnd"/>
      <w:r>
        <w:t xml:space="preserve"> Stedelijk Water (GWSW). </w:t>
      </w:r>
      <w:hyperlink r:id="rId19" w:history="1">
        <w:r w:rsidRPr="00793FB2">
          <w:rPr>
            <w:rStyle w:val="Hyperlink"/>
          </w:rPr>
          <w:t>http://www.riool.net/gegevenswoordenboek</w:t>
        </w:r>
      </w:hyperlink>
      <w:r>
        <w:t>.</w:t>
      </w:r>
    </w:p>
    <w:p w:rsidR="00576E1A" w:rsidRPr="00FD2140" w:rsidRDefault="00576E1A" w:rsidP="00576E1A"/>
    <w:p w:rsidR="00576E1A" w:rsidRDefault="00576E1A" w:rsidP="00576E1A">
      <w:pPr>
        <w:pStyle w:val="Paragraaftitel"/>
        <w:spacing w:line="240" w:lineRule="atLeast"/>
      </w:pPr>
      <w:bookmarkStart w:id="612" w:name="_Toc473473873"/>
      <w:r>
        <w:t>Totstandkoming</w:t>
      </w:r>
      <w:r w:rsidR="00283BD6">
        <w:t>.</w:t>
      </w:r>
      <w:bookmarkEnd w:id="612"/>
    </w:p>
    <w:p w:rsidR="00E548CF" w:rsidRPr="00E649B0" w:rsidRDefault="00E548CF" w:rsidP="00E548CF">
      <w:r w:rsidRPr="00E649B0">
        <w:t xml:space="preserve">Deze specificatie is opgesteld door Geonovum en is gebaseerd op het </w:t>
      </w:r>
      <w:r>
        <w:t xml:space="preserve">INSPIRE Data Product </w:t>
      </w:r>
      <w:proofErr w:type="spellStart"/>
      <w:r>
        <w:t>Specification</w:t>
      </w:r>
      <w:proofErr w:type="spellEnd"/>
      <w:r>
        <w:t xml:space="preserve"> T</w:t>
      </w:r>
      <w:r w:rsidRPr="00E649B0">
        <w:t>emplate.</w:t>
      </w:r>
    </w:p>
    <w:p w:rsidR="00E548CF" w:rsidRPr="00E649B0" w:rsidRDefault="00E548CF" w:rsidP="00E548CF"/>
    <w:p w:rsidR="00E548CF" w:rsidRPr="00780519" w:rsidRDefault="00E548CF" w:rsidP="00E548CF">
      <w:r w:rsidRPr="00780519">
        <w:t>Document titel</w:t>
      </w:r>
      <w:r w:rsidRPr="00780519">
        <w:tab/>
      </w:r>
      <w:r w:rsidRPr="00780519">
        <w:tab/>
        <w:t xml:space="preserve">: </w:t>
      </w:r>
      <w:r w:rsidR="006F2CE2" w:rsidRPr="006F2CE2">
        <w:t xml:space="preserve">IMKL2015 - </w:t>
      </w:r>
      <w:r w:rsidR="007001AC" w:rsidRPr="00780519">
        <w:t xml:space="preserve">Dataspecificatie </w:t>
      </w:r>
      <w:r w:rsidR="006F2CE2" w:rsidRPr="006F2CE2">
        <w:t>Utiliteitsnetten</w:t>
      </w:r>
    </w:p>
    <w:p w:rsidR="00E548CF" w:rsidRPr="00780519" w:rsidRDefault="00E548CF" w:rsidP="00E548CF">
      <w:r w:rsidRPr="00780519">
        <w:t>Referentie datum</w:t>
      </w:r>
      <w:r>
        <w:tab/>
      </w:r>
      <w:r w:rsidRPr="00780519">
        <w:tab/>
      </w:r>
      <w:r w:rsidRPr="009A4642">
        <w:rPr>
          <w:highlight w:val="yellow"/>
          <w:rPrChange w:id="613" w:author="Paul Janssen" w:date="2016-11-17T16:48:00Z">
            <w:rPr/>
          </w:rPrChange>
        </w:rPr>
        <w:t xml:space="preserve">: </w:t>
      </w:r>
      <w:del w:id="614" w:author="Paul Janssen" w:date="2017-01-29T14:42:00Z">
        <w:r w:rsidR="00C67CD4" w:rsidRPr="009A4642" w:rsidDel="00226892">
          <w:rPr>
            <w:highlight w:val="yellow"/>
            <w:rPrChange w:id="615" w:author="Paul Janssen" w:date="2016-11-17T16:48:00Z">
              <w:rPr/>
            </w:rPrChange>
          </w:rPr>
          <w:delText>2016</w:delText>
        </w:r>
      </w:del>
      <w:ins w:id="616" w:author="Paul Janssen" w:date="2017-01-29T14:42:00Z">
        <w:r w:rsidR="00226892" w:rsidRPr="009A4642">
          <w:rPr>
            <w:highlight w:val="yellow"/>
            <w:rPrChange w:id="617" w:author="Paul Janssen" w:date="2016-11-17T16:48:00Z">
              <w:rPr/>
            </w:rPrChange>
          </w:rPr>
          <w:t>201</w:t>
        </w:r>
        <w:r w:rsidR="00226892">
          <w:rPr>
            <w:highlight w:val="yellow"/>
          </w:rPr>
          <w:t>7</w:t>
        </w:r>
      </w:ins>
      <w:r w:rsidR="006F2CE2" w:rsidRPr="009A4642">
        <w:rPr>
          <w:highlight w:val="yellow"/>
          <w:rPrChange w:id="618" w:author="Paul Janssen" w:date="2016-11-17T16:48:00Z">
            <w:rPr/>
          </w:rPrChange>
        </w:rPr>
        <w:t>-</w:t>
      </w:r>
      <w:del w:id="619" w:author="Paul Janssen" w:date="2016-11-17T16:48:00Z">
        <w:r w:rsidR="0022319C" w:rsidRPr="009A4642" w:rsidDel="009A4642">
          <w:rPr>
            <w:highlight w:val="yellow"/>
            <w:rPrChange w:id="620" w:author="Paul Janssen" w:date="2016-11-17T16:48:00Z">
              <w:rPr/>
            </w:rPrChange>
          </w:rPr>
          <w:delText>05</w:delText>
        </w:r>
      </w:del>
      <w:ins w:id="621" w:author="Paul Janssen" w:date="2017-01-29T14:42:00Z">
        <w:r w:rsidR="00226892">
          <w:rPr>
            <w:highlight w:val="yellow"/>
          </w:rPr>
          <w:t>01</w:t>
        </w:r>
      </w:ins>
      <w:r w:rsidR="006F2CE2" w:rsidRPr="009A4642">
        <w:rPr>
          <w:highlight w:val="yellow"/>
          <w:rPrChange w:id="622" w:author="Paul Janssen" w:date="2016-11-17T16:48:00Z">
            <w:rPr/>
          </w:rPrChange>
        </w:rPr>
        <w:t>-</w:t>
      </w:r>
      <w:del w:id="623" w:author="Paul Janssen" w:date="2016-11-17T16:48:00Z">
        <w:r w:rsidR="0022319C" w:rsidRPr="009A4642" w:rsidDel="009A4642">
          <w:rPr>
            <w:highlight w:val="yellow"/>
            <w:rPrChange w:id="624" w:author="Paul Janssen" w:date="2016-11-17T16:48:00Z">
              <w:rPr/>
            </w:rPrChange>
          </w:rPr>
          <w:delText>15</w:delText>
        </w:r>
      </w:del>
      <w:ins w:id="625" w:author="Paul Janssen" w:date="2017-01-29T14:42:00Z">
        <w:r w:rsidR="00654B7E">
          <w:t>29</w:t>
        </w:r>
      </w:ins>
    </w:p>
    <w:p w:rsidR="00E548CF" w:rsidRPr="00780519" w:rsidRDefault="00E548CF" w:rsidP="00E548CF">
      <w:r>
        <w:t>Auteur</w:t>
      </w:r>
      <w:r w:rsidR="007001AC">
        <w:t>s</w:t>
      </w:r>
      <w:r w:rsidRPr="00780519">
        <w:tab/>
      </w:r>
      <w:r w:rsidRPr="00780519">
        <w:tab/>
      </w:r>
      <w:r>
        <w:tab/>
      </w:r>
      <w:r w:rsidRPr="00780519">
        <w:t>:</w:t>
      </w:r>
      <w:r w:rsidR="00E70583">
        <w:t xml:space="preserve"> </w:t>
      </w:r>
      <w:r w:rsidR="00BB3A1E">
        <w:t>Linda van den Brink, Paul Janssen</w:t>
      </w:r>
      <w:r w:rsidR="007001AC">
        <w:t xml:space="preserve">, </w:t>
      </w:r>
      <w:r w:rsidR="009C7103">
        <w:t>Wilko Quak</w:t>
      </w:r>
    </w:p>
    <w:p w:rsidR="00E548CF" w:rsidRPr="00E649B0" w:rsidRDefault="00E548CF" w:rsidP="00E548CF">
      <w:r>
        <w:t>Taal</w:t>
      </w:r>
      <w:r>
        <w:tab/>
      </w:r>
      <w:r w:rsidRPr="00E649B0">
        <w:tab/>
      </w:r>
      <w:r w:rsidRPr="00E649B0">
        <w:tab/>
        <w:t>:</w:t>
      </w:r>
      <w:r>
        <w:t xml:space="preserve"> Nederlands</w:t>
      </w:r>
    </w:p>
    <w:p w:rsidR="00576E1A" w:rsidRDefault="00576E1A" w:rsidP="00B93692">
      <w:pPr>
        <w:spacing w:line="240" w:lineRule="atLeast"/>
        <w:jc w:val="left"/>
      </w:pPr>
    </w:p>
    <w:p w:rsidR="00576E1A" w:rsidRDefault="00576E1A" w:rsidP="00576E1A">
      <w:pPr>
        <w:pStyle w:val="Paragraaftitel"/>
        <w:spacing w:line="240" w:lineRule="atLeast"/>
      </w:pPr>
      <w:bookmarkStart w:id="626" w:name="_Toc473473874"/>
      <w:r>
        <w:t>Termen en definities</w:t>
      </w:r>
      <w:r w:rsidR="00283BD6">
        <w:t>.</w:t>
      </w:r>
      <w:bookmarkEnd w:id="626"/>
    </w:p>
    <w:p w:rsidR="00E548CF" w:rsidRDefault="00E548CF" w:rsidP="00E548CF">
      <w:r>
        <w:t>Lijst van termen en definities die in deze beschrijving worden gehanteerd.</w:t>
      </w:r>
    </w:p>
    <w:p w:rsidR="00E11691" w:rsidRDefault="00E11691" w:rsidP="00E548CF"/>
    <w:tbl>
      <w:tblPr>
        <w:tblStyle w:val="Tabelrast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78"/>
      </w:tblGrid>
      <w:tr w:rsidR="00E11691" w:rsidRPr="00961F55" w:rsidTr="00E11691">
        <w:tc>
          <w:tcPr>
            <w:tcW w:w="9212" w:type="dxa"/>
          </w:tcPr>
          <w:p w:rsidR="00E11691" w:rsidRPr="00A67056" w:rsidRDefault="00CD35A6" w:rsidP="00E11691">
            <w:pPr>
              <w:rPr>
                <w:b/>
              </w:rPr>
            </w:pPr>
            <w:r>
              <w:rPr>
                <w:b/>
              </w:rPr>
              <w:t>a</w:t>
            </w:r>
            <w:r w:rsidR="00E11691" w:rsidRPr="00A67056">
              <w:rPr>
                <w:b/>
              </w:rPr>
              <w:t>nnotatie</w:t>
            </w:r>
          </w:p>
          <w:p w:rsidR="00E11691" w:rsidRDefault="00E11691" w:rsidP="00E11691">
            <w:r>
              <w:t>Elke toevoeging op een kaartbeeld voor verduidelijking</w:t>
            </w:r>
          </w:p>
          <w:p w:rsidR="00E11691" w:rsidRDefault="00E11691" w:rsidP="00E11691"/>
        </w:tc>
      </w:tr>
      <w:tr w:rsidR="00E11691" w:rsidRPr="00961F55" w:rsidTr="00E11691">
        <w:tc>
          <w:tcPr>
            <w:tcW w:w="9212" w:type="dxa"/>
          </w:tcPr>
          <w:p w:rsidR="00E11691" w:rsidRPr="00961F55" w:rsidRDefault="00E11691" w:rsidP="00E11691">
            <w:pPr>
              <w:pStyle w:val="Termen"/>
              <w:tabs>
                <w:tab w:val="clear" w:pos="432"/>
              </w:tabs>
              <w:rPr>
                <w:rFonts w:ascii="Verdana" w:hAnsi="Verdana"/>
                <w:sz w:val="16"/>
                <w:szCs w:val="16"/>
                <w:lang w:val="nl-NL"/>
              </w:rPr>
            </w:pPr>
            <w:r w:rsidRPr="00961F55">
              <w:rPr>
                <w:rFonts w:ascii="Verdana" w:hAnsi="Verdana"/>
                <w:sz w:val="16"/>
                <w:szCs w:val="16"/>
                <w:lang w:val="nl-NL"/>
              </w:rPr>
              <w:t>applicatieschema</w:t>
            </w:r>
          </w:p>
          <w:p w:rsidR="00E11691" w:rsidRPr="00961F55" w:rsidRDefault="00E11691" w:rsidP="00E11691">
            <w:pPr>
              <w:pStyle w:val="Definitie"/>
              <w:rPr>
                <w:rFonts w:ascii="Verdana" w:hAnsi="Verdana"/>
                <w:sz w:val="16"/>
                <w:szCs w:val="16"/>
                <w:lang w:val="nl-NL"/>
              </w:rPr>
            </w:pPr>
            <w:r w:rsidRPr="00961F55">
              <w:rPr>
                <w:rFonts w:ascii="Verdana" w:hAnsi="Verdana"/>
                <w:sz w:val="16"/>
                <w:szCs w:val="16"/>
                <w:lang w:val="nl-NL"/>
              </w:rPr>
              <w:t>informatiemodel dat gegevens beschrijft die worden gebruikt door een of meer applicaties</w:t>
            </w:r>
          </w:p>
          <w:p w:rsidR="00E11691" w:rsidRPr="00961F55" w:rsidRDefault="00E11691" w:rsidP="00E11691">
            <w:r w:rsidRPr="00961F55">
              <w:t>OPMERKING</w:t>
            </w:r>
            <w:r w:rsidRPr="00961F55">
              <w:tab/>
              <w:t>IMKL is met UML beschreven in een applicatieschema.</w:t>
            </w:r>
          </w:p>
          <w:p w:rsidR="00E11691" w:rsidRPr="00961F55" w:rsidRDefault="00E11691" w:rsidP="00E11691"/>
        </w:tc>
      </w:tr>
      <w:tr w:rsidR="00E11691" w:rsidRPr="00961F55" w:rsidTr="00E11691">
        <w:tc>
          <w:tcPr>
            <w:tcW w:w="9212" w:type="dxa"/>
          </w:tcPr>
          <w:p w:rsidR="00E11691" w:rsidRPr="00A67056" w:rsidRDefault="00E11691" w:rsidP="00E11691">
            <w:pPr>
              <w:rPr>
                <w:b/>
              </w:rPr>
            </w:pPr>
            <w:r>
              <w:rPr>
                <w:b/>
              </w:rPr>
              <w:t>a</w:t>
            </w:r>
            <w:r w:rsidRPr="00A67056">
              <w:rPr>
                <w:b/>
              </w:rPr>
              <w:t>ssociatie of relatie &lt;UML&gt;</w:t>
            </w:r>
          </w:p>
          <w:p w:rsidR="00E11691" w:rsidRDefault="0022319C" w:rsidP="00E11691">
            <w:r>
              <w:t xml:space="preserve">semantische </w:t>
            </w:r>
            <w:r w:rsidR="00E11691">
              <w:t>relatie tussen twee of meer klassen die de connectie tussen hun instanties weergeeft</w:t>
            </w:r>
          </w:p>
          <w:p w:rsidR="00E11691" w:rsidRPr="00961F55" w:rsidRDefault="00E11691" w:rsidP="00E11691"/>
        </w:tc>
      </w:tr>
      <w:tr w:rsidR="00E11691" w:rsidRPr="00961F55" w:rsidTr="00E11691">
        <w:tc>
          <w:tcPr>
            <w:tcW w:w="9212" w:type="dxa"/>
          </w:tcPr>
          <w:p w:rsidR="00E11691" w:rsidRPr="00961F55" w:rsidRDefault="00CD35A6" w:rsidP="00E11691">
            <w:pPr>
              <w:pStyle w:val="Termen"/>
              <w:tabs>
                <w:tab w:val="clear" w:pos="432"/>
              </w:tabs>
              <w:rPr>
                <w:rFonts w:ascii="Verdana" w:hAnsi="Verdana"/>
                <w:sz w:val="16"/>
                <w:szCs w:val="16"/>
                <w:lang w:val="nl-NL"/>
              </w:rPr>
            </w:pPr>
            <w:r>
              <w:rPr>
                <w:rFonts w:ascii="Verdana" w:hAnsi="Verdana"/>
                <w:sz w:val="16"/>
                <w:szCs w:val="16"/>
                <w:lang w:val="nl-NL"/>
              </w:rPr>
              <w:lastRenderedPageBreak/>
              <w:t>a</w:t>
            </w:r>
            <w:r w:rsidR="00E11691" w:rsidRPr="00961F55">
              <w:rPr>
                <w:rFonts w:ascii="Verdana" w:hAnsi="Verdana"/>
                <w:sz w:val="16"/>
                <w:szCs w:val="16"/>
                <w:lang w:val="nl-NL"/>
              </w:rPr>
              <w:t>ttribuut</w:t>
            </w:r>
          </w:p>
          <w:p w:rsidR="00E11691" w:rsidRPr="00EA7DB7" w:rsidRDefault="00E11691" w:rsidP="00E11691">
            <w:pPr>
              <w:pStyle w:val="Definitie"/>
              <w:rPr>
                <w:rFonts w:ascii="Verdana" w:hAnsi="Verdana"/>
                <w:sz w:val="16"/>
                <w:szCs w:val="16"/>
                <w:lang w:val="nl-NL"/>
              </w:rPr>
            </w:pPr>
            <w:r w:rsidRPr="00961F55">
              <w:rPr>
                <w:rFonts w:ascii="Verdana" w:hAnsi="Verdana"/>
                <w:sz w:val="16"/>
                <w:szCs w:val="16"/>
                <w:lang w:val="nl-NL"/>
              </w:rPr>
              <w:t>kenmerk van een object</w:t>
            </w:r>
          </w:p>
        </w:tc>
      </w:tr>
      <w:tr w:rsidR="00E11691" w:rsidRPr="00961F55" w:rsidTr="00E11691">
        <w:tc>
          <w:tcPr>
            <w:tcW w:w="9212" w:type="dxa"/>
          </w:tcPr>
          <w:p w:rsidR="00E11691" w:rsidRPr="00961F55" w:rsidRDefault="00E11691" w:rsidP="00E11691">
            <w:pPr>
              <w:pStyle w:val="Termen"/>
              <w:tabs>
                <w:tab w:val="clear" w:pos="432"/>
              </w:tabs>
              <w:rPr>
                <w:rFonts w:ascii="Verdana" w:hAnsi="Verdana"/>
                <w:sz w:val="16"/>
                <w:szCs w:val="16"/>
                <w:lang w:val="nl-NL"/>
              </w:rPr>
            </w:pPr>
            <w:r w:rsidRPr="00961F55">
              <w:rPr>
                <w:rFonts w:ascii="Verdana" w:hAnsi="Verdana"/>
                <w:sz w:val="16"/>
                <w:szCs w:val="16"/>
                <w:lang w:val="nl-NL"/>
              </w:rPr>
              <w:t>attribuutwaarde (</w:t>
            </w:r>
            <w:proofErr w:type="spellStart"/>
            <w:r w:rsidRPr="00961F55">
              <w:rPr>
                <w:rFonts w:ascii="Verdana" w:hAnsi="Verdana"/>
                <w:sz w:val="16"/>
                <w:szCs w:val="16"/>
                <w:lang w:val="nl-NL"/>
              </w:rPr>
              <w:t>value</w:t>
            </w:r>
            <w:proofErr w:type="spellEnd"/>
            <w:r w:rsidRPr="00961F55">
              <w:rPr>
                <w:rFonts w:ascii="Verdana" w:hAnsi="Verdana"/>
                <w:sz w:val="16"/>
                <w:szCs w:val="16"/>
                <w:lang w:val="nl-NL"/>
              </w:rPr>
              <w:t>)</w:t>
            </w:r>
          </w:p>
          <w:p w:rsidR="00E11691" w:rsidRPr="00961F55" w:rsidRDefault="00E11691" w:rsidP="00E11691">
            <w:pPr>
              <w:pStyle w:val="Definitie"/>
              <w:rPr>
                <w:rFonts w:ascii="Verdana" w:hAnsi="Verdana" w:cs="Arial"/>
                <w:color w:val="000000"/>
                <w:sz w:val="16"/>
                <w:szCs w:val="16"/>
                <w:lang w:val="nl-NL"/>
              </w:rPr>
            </w:pPr>
            <w:r w:rsidRPr="00961F55">
              <w:rPr>
                <w:rFonts w:ascii="Verdana" w:hAnsi="Verdana"/>
                <w:sz w:val="16"/>
                <w:szCs w:val="16"/>
                <w:lang w:val="nl-NL"/>
              </w:rPr>
              <w:t>waarde die een attribuut aanneemt</w:t>
            </w:r>
          </w:p>
        </w:tc>
      </w:tr>
      <w:tr w:rsidR="00E11691" w:rsidRPr="00961F55" w:rsidTr="00E11691">
        <w:tc>
          <w:tcPr>
            <w:tcW w:w="9212" w:type="dxa"/>
          </w:tcPr>
          <w:p w:rsidR="00E11691" w:rsidRPr="00B15657" w:rsidRDefault="00CD35A6" w:rsidP="00E11691">
            <w:pPr>
              <w:pStyle w:val="Termen"/>
              <w:tabs>
                <w:tab w:val="clear" w:pos="432"/>
              </w:tabs>
              <w:rPr>
                <w:rFonts w:ascii="Verdana" w:hAnsi="Verdana"/>
                <w:sz w:val="16"/>
                <w:szCs w:val="16"/>
                <w:lang w:val="nl-NL"/>
              </w:rPr>
            </w:pPr>
            <w:r>
              <w:rPr>
                <w:rFonts w:ascii="Verdana" w:hAnsi="Verdana"/>
                <w:sz w:val="16"/>
                <w:szCs w:val="16"/>
                <w:lang w:val="nl-NL"/>
              </w:rPr>
              <w:t>c</w:t>
            </w:r>
            <w:r w:rsidR="00E11691" w:rsidRPr="00B15657">
              <w:rPr>
                <w:rFonts w:ascii="Verdana" w:hAnsi="Verdana"/>
                <w:sz w:val="16"/>
                <w:szCs w:val="16"/>
                <w:lang w:val="nl-NL"/>
              </w:rPr>
              <w:t>oördinaat</w:t>
            </w:r>
          </w:p>
          <w:p w:rsidR="00E11691" w:rsidRPr="00A67056" w:rsidRDefault="00E11691" w:rsidP="00E11691">
            <w:pPr>
              <w:pStyle w:val="Definitie"/>
              <w:rPr>
                <w:rFonts w:ascii="Verdana" w:hAnsi="Verdana"/>
                <w:sz w:val="16"/>
                <w:szCs w:val="16"/>
                <w:lang w:val="nl-NL"/>
              </w:rPr>
            </w:pPr>
            <w:r w:rsidRPr="00961F55">
              <w:rPr>
                <w:rFonts w:ascii="Verdana" w:hAnsi="Verdana"/>
                <w:sz w:val="16"/>
                <w:szCs w:val="16"/>
                <w:lang w:val="nl-NL"/>
              </w:rPr>
              <w:t>getal in een sequentie van n getallen om de positie van een punt in een n-dimensionale ruimte te bepalen</w:t>
            </w:r>
          </w:p>
        </w:tc>
      </w:tr>
      <w:tr w:rsidR="00E11691" w:rsidRPr="00961F55" w:rsidTr="00E11691">
        <w:tc>
          <w:tcPr>
            <w:tcW w:w="9212" w:type="dxa"/>
          </w:tcPr>
          <w:p w:rsidR="00E11691" w:rsidRPr="00961F55" w:rsidRDefault="00E11691" w:rsidP="00E11691">
            <w:pPr>
              <w:pStyle w:val="Termen"/>
              <w:tabs>
                <w:tab w:val="clear" w:pos="432"/>
              </w:tabs>
              <w:rPr>
                <w:rFonts w:ascii="Verdana" w:hAnsi="Verdana"/>
                <w:sz w:val="16"/>
                <w:szCs w:val="16"/>
                <w:lang w:val="nl-NL"/>
              </w:rPr>
            </w:pPr>
            <w:r w:rsidRPr="00961F55">
              <w:rPr>
                <w:rFonts w:ascii="Verdana" w:hAnsi="Verdana"/>
                <w:sz w:val="16"/>
                <w:szCs w:val="16"/>
                <w:lang w:val="nl-NL"/>
              </w:rPr>
              <w:t>coördinaatreferentiesysteem</w:t>
            </w:r>
          </w:p>
          <w:p w:rsidR="00E11691" w:rsidRPr="00961F55" w:rsidRDefault="00E11691" w:rsidP="00E11691">
            <w:pPr>
              <w:pStyle w:val="Definitie"/>
              <w:rPr>
                <w:rFonts w:ascii="Verdana" w:hAnsi="Verdana"/>
                <w:sz w:val="16"/>
                <w:szCs w:val="16"/>
                <w:lang w:val="nl-NL"/>
              </w:rPr>
            </w:pPr>
            <w:r w:rsidRPr="00961F55">
              <w:rPr>
                <w:rFonts w:ascii="Verdana" w:hAnsi="Verdana"/>
                <w:sz w:val="16"/>
                <w:szCs w:val="16"/>
                <w:lang w:val="nl-NL"/>
              </w:rPr>
              <w:t>coördinaatsysteem dat aan een object is gerelateerd door een datum.</w:t>
            </w:r>
          </w:p>
        </w:tc>
      </w:tr>
      <w:tr w:rsidR="00E11691" w:rsidRPr="00961F55" w:rsidTr="00E11691">
        <w:tc>
          <w:tcPr>
            <w:tcW w:w="9212" w:type="dxa"/>
          </w:tcPr>
          <w:p w:rsidR="00E11691" w:rsidRPr="00961F55" w:rsidRDefault="00E11691" w:rsidP="00E11691">
            <w:pPr>
              <w:pStyle w:val="Termen"/>
              <w:tabs>
                <w:tab w:val="clear" w:pos="432"/>
              </w:tabs>
              <w:rPr>
                <w:rFonts w:ascii="Verdana" w:hAnsi="Verdana"/>
                <w:sz w:val="16"/>
                <w:szCs w:val="16"/>
                <w:lang w:val="nl-NL"/>
              </w:rPr>
            </w:pPr>
            <w:r w:rsidRPr="00961F55">
              <w:rPr>
                <w:rFonts w:ascii="Verdana" w:hAnsi="Verdana"/>
                <w:sz w:val="16"/>
                <w:szCs w:val="16"/>
                <w:lang w:val="nl-NL"/>
              </w:rPr>
              <w:t>coördinaatsysteem</w:t>
            </w:r>
          </w:p>
          <w:p w:rsidR="00E11691" w:rsidRPr="00961F55" w:rsidRDefault="00E11691" w:rsidP="00E11691">
            <w:pPr>
              <w:pStyle w:val="Definitie"/>
              <w:rPr>
                <w:rFonts w:ascii="Verdana" w:hAnsi="Verdana"/>
                <w:sz w:val="16"/>
                <w:szCs w:val="16"/>
                <w:lang w:val="nl-NL"/>
              </w:rPr>
            </w:pPr>
            <w:r w:rsidRPr="00961F55">
              <w:rPr>
                <w:rFonts w:ascii="Verdana" w:hAnsi="Verdana"/>
                <w:sz w:val="16"/>
                <w:szCs w:val="16"/>
                <w:lang w:val="nl-NL"/>
              </w:rPr>
              <w:t>set van wiskundige regels voor het toekennen van coördinaten aan punten</w:t>
            </w:r>
          </w:p>
        </w:tc>
      </w:tr>
      <w:tr w:rsidR="00E11691" w:rsidRPr="00961F55" w:rsidTr="00E11691">
        <w:tc>
          <w:tcPr>
            <w:tcW w:w="9212" w:type="dxa"/>
          </w:tcPr>
          <w:p w:rsidR="00E11691" w:rsidRDefault="00CD35A6" w:rsidP="00E11691">
            <w:pPr>
              <w:rPr>
                <w:b/>
              </w:rPr>
            </w:pPr>
            <w:r>
              <w:rPr>
                <w:b/>
              </w:rPr>
              <w:t>d</w:t>
            </w:r>
            <w:r w:rsidR="00E11691" w:rsidRPr="002A4103">
              <w:rPr>
                <w:b/>
              </w:rPr>
              <w:t>atatype</w:t>
            </w:r>
          </w:p>
          <w:p w:rsidR="00E11691" w:rsidRPr="00DB2583" w:rsidRDefault="00455BC2" w:rsidP="00E11691">
            <w:pPr>
              <w:rPr>
                <w:lang w:eastAsia="en-US"/>
              </w:rPr>
            </w:pPr>
            <w:r w:rsidRPr="00DB2583">
              <w:rPr>
                <w:lang w:eastAsia="en-US"/>
              </w:rPr>
              <w:t>gestructureerd</w:t>
            </w:r>
            <w:r w:rsidR="0027065E">
              <w:rPr>
                <w:lang w:eastAsia="en-US"/>
              </w:rPr>
              <w:t>e</w:t>
            </w:r>
            <w:r w:rsidRPr="00DB2583">
              <w:rPr>
                <w:lang w:eastAsia="en-US"/>
              </w:rPr>
              <w:t xml:space="preserve"> </w:t>
            </w:r>
            <w:r w:rsidR="0027065E">
              <w:rPr>
                <w:lang w:eastAsia="en-US"/>
              </w:rPr>
              <w:t>gegevens</w:t>
            </w:r>
            <w:r w:rsidRPr="00DB2583">
              <w:rPr>
                <w:lang w:eastAsia="en-US"/>
              </w:rPr>
              <w:t xml:space="preserve"> zonder identiteit</w:t>
            </w:r>
          </w:p>
          <w:p w:rsidR="0027065E" w:rsidRPr="002A4103" w:rsidRDefault="0027065E" w:rsidP="00E11691">
            <w:pPr>
              <w:rPr>
                <w:b/>
              </w:rPr>
            </w:pPr>
          </w:p>
        </w:tc>
      </w:tr>
      <w:tr w:rsidR="00E11691" w:rsidRPr="00961F55" w:rsidTr="00E11691">
        <w:tc>
          <w:tcPr>
            <w:tcW w:w="9212" w:type="dxa"/>
          </w:tcPr>
          <w:p w:rsidR="00E11691" w:rsidRPr="00961F55" w:rsidRDefault="00CD35A6" w:rsidP="00E11691">
            <w:pPr>
              <w:pStyle w:val="Termen"/>
              <w:tabs>
                <w:tab w:val="clear" w:pos="432"/>
              </w:tabs>
              <w:rPr>
                <w:rFonts w:ascii="Verdana" w:hAnsi="Verdana"/>
                <w:sz w:val="16"/>
                <w:szCs w:val="16"/>
                <w:lang w:val="nl-NL"/>
              </w:rPr>
            </w:pPr>
            <w:r>
              <w:rPr>
                <w:rFonts w:ascii="Verdana" w:hAnsi="Verdana"/>
                <w:sz w:val="16"/>
                <w:szCs w:val="16"/>
                <w:lang w:val="nl-NL"/>
              </w:rPr>
              <w:t>d</w:t>
            </w:r>
            <w:r w:rsidR="00E11691" w:rsidRPr="00961F55">
              <w:rPr>
                <w:rFonts w:ascii="Verdana" w:hAnsi="Verdana"/>
                <w:sz w:val="16"/>
                <w:szCs w:val="16"/>
                <w:lang w:val="nl-NL"/>
              </w:rPr>
              <w:t>atum</w:t>
            </w:r>
          </w:p>
          <w:p w:rsidR="00E11691" w:rsidRPr="00961F55" w:rsidRDefault="00E11691" w:rsidP="00E11691">
            <w:pPr>
              <w:pStyle w:val="Definitie"/>
              <w:rPr>
                <w:rFonts w:ascii="Verdana" w:hAnsi="Verdana"/>
                <w:sz w:val="16"/>
                <w:szCs w:val="16"/>
                <w:lang w:val="nl-NL"/>
              </w:rPr>
            </w:pPr>
            <w:r w:rsidRPr="00961F55">
              <w:rPr>
                <w:rFonts w:ascii="Verdana" w:hAnsi="Verdana"/>
                <w:sz w:val="16"/>
                <w:szCs w:val="16"/>
                <w:lang w:val="nl-NL"/>
              </w:rPr>
              <w:t>parameter of set van parameters voor het definiëren van het nulpunt, de schaal en de oriëntatie van een coördinaatsysteem</w:t>
            </w:r>
          </w:p>
        </w:tc>
      </w:tr>
      <w:tr w:rsidR="00E11691" w:rsidRPr="00961F55" w:rsidTr="00E11691">
        <w:tc>
          <w:tcPr>
            <w:tcW w:w="9212" w:type="dxa"/>
          </w:tcPr>
          <w:p w:rsidR="00E11691" w:rsidRPr="00A67056" w:rsidRDefault="00CD35A6" w:rsidP="00E11691">
            <w:pPr>
              <w:rPr>
                <w:b/>
              </w:rPr>
            </w:pPr>
            <w:r>
              <w:rPr>
                <w:b/>
              </w:rPr>
              <w:t>d</w:t>
            </w:r>
            <w:r w:rsidR="00E11691" w:rsidRPr="00A67056">
              <w:rPr>
                <w:b/>
              </w:rPr>
              <w:t>iepte</w:t>
            </w:r>
          </w:p>
          <w:p w:rsidR="00E11691" w:rsidRPr="00A478E4" w:rsidRDefault="00E11691" w:rsidP="00E11691">
            <w:r>
              <w:t>A</w:t>
            </w:r>
            <w:r w:rsidRPr="00A478E4">
              <w:t>fstand van een punt tot een gekozen referentievlak neerwaarts gemeten langs een lijn welke loodrecht op dat referentievlak staat</w:t>
            </w:r>
            <w:r>
              <w:t>.</w:t>
            </w:r>
          </w:p>
          <w:p w:rsidR="00E11691" w:rsidRDefault="00E11691" w:rsidP="00E11691"/>
        </w:tc>
      </w:tr>
      <w:tr w:rsidR="00E11691" w:rsidRPr="00A67056" w:rsidTr="00E11691">
        <w:tc>
          <w:tcPr>
            <w:tcW w:w="9212" w:type="dxa"/>
          </w:tcPr>
          <w:p w:rsidR="00E11691" w:rsidRPr="00B15657" w:rsidRDefault="00E11691" w:rsidP="00E11691">
            <w:pPr>
              <w:rPr>
                <w:b/>
                <w:lang w:val="en-GB"/>
              </w:rPr>
            </w:pPr>
            <w:r w:rsidRPr="00B15657">
              <w:rPr>
                <w:b/>
                <w:lang w:val="en-GB"/>
              </w:rPr>
              <w:t>download service</w:t>
            </w:r>
          </w:p>
          <w:p w:rsidR="00E11691" w:rsidRDefault="0022319C" w:rsidP="00E11691">
            <w:pPr>
              <w:rPr>
                <w:lang w:val="en-GB"/>
              </w:rPr>
            </w:pPr>
            <w:r>
              <w:rPr>
                <w:lang w:val="en-GB"/>
              </w:rPr>
              <w:t>s</w:t>
            </w:r>
            <w:r w:rsidRPr="00A67056">
              <w:rPr>
                <w:lang w:val="en-GB"/>
              </w:rPr>
              <w:t xml:space="preserve">ervice </w:t>
            </w:r>
            <w:r w:rsidR="00E11691" w:rsidRPr="00A67056">
              <w:rPr>
                <w:lang w:val="en-GB"/>
              </w:rPr>
              <w:t>that enables copies of spatial data sets, or parts of such sets, to be downloaded and, where practicable, accessed directly.</w:t>
            </w:r>
          </w:p>
          <w:p w:rsidR="00E11691" w:rsidRDefault="00E11691" w:rsidP="00E11691">
            <w:pPr>
              <w:rPr>
                <w:lang w:val="en-GB"/>
              </w:rPr>
            </w:pPr>
            <w:r>
              <w:rPr>
                <w:lang w:val="en-GB"/>
              </w:rPr>
              <w:t>INSPIRE</w:t>
            </w:r>
          </w:p>
          <w:p w:rsidR="00E11691" w:rsidRPr="00A67056" w:rsidRDefault="00E11691" w:rsidP="00E11691">
            <w:pPr>
              <w:rPr>
                <w:lang w:val="en-GB"/>
              </w:rPr>
            </w:pPr>
          </w:p>
        </w:tc>
      </w:tr>
      <w:tr w:rsidR="00E11691" w:rsidRPr="00961F55" w:rsidTr="00E11691">
        <w:tc>
          <w:tcPr>
            <w:tcW w:w="9212" w:type="dxa"/>
          </w:tcPr>
          <w:p w:rsidR="00E11691" w:rsidRPr="00A67056" w:rsidRDefault="00CD35A6" w:rsidP="00E11691">
            <w:pPr>
              <w:rPr>
                <w:b/>
              </w:rPr>
            </w:pPr>
            <w:r>
              <w:rPr>
                <w:b/>
              </w:rPr>
              <w:t>e</w:t>
            </w:r>
            <w:r w:rsidR="00E11691" w:rsidRPr="00A67056">
              <w:rPr>
                <w:b/>
              </w:rPr>
              <w:t>xtensie</w:t>
            </w:r>
            <w:r w:rsidR="00E11691">
              <w:rPr>
                <w:b/>
              </w:rPr>
              <w:t xml:space="preserve"> (van informatiemodel)</w:t>
            </w:r>
          </w:p>
          <w:p w:rsidR="00E11691" w:rsidRDefault="00E11691" w:rsidP="00E11691">
            <w:r>
              <w:t>Een informatiemodel als uitbreiding op een ander informatiemodel</w:t>
            </w:r>
          </w:p>
          <w:p w:rsidR="00E11691" w:rsidRPr="00961F55" w:rsidRDefault="00E11691" w:rsidP="00E11691"/>
        </w:tc>
      </w:tr>
      <w:tr w:rsidR="00E11691" w:rsidRPr="00961F55" w:rsidTr="00E11691">
        <w:tc>
          <w:tcPr>
            <w:tcW w:w="9212" w:type="dxa"/>
          </w:tcPr>
          <w:p w:rsidR="00E11691" w:rsidRPr="00C632B5" w:rsidRDefault="00E11691" w:rsidP="00E11691">
            <w:pPr>
              <w:pStyle w:val="Termen"/>
              <w:tabs>
                <w:tab w:val="clear" w:pos="432"/>
              </w:tabs>
              <w:rPr>
                <w:rFonts w:ascii="Verdana" w:hAnsi="Verdana"/>
                <w:sz w:val="16"/>
                <w:szCs w:val="16"/>
                <w:lang w:val="de-DE"/>
                <w:rPrChange w:id="627" w:author="Postema H.P." w:date="2017-02-06T09:21:00Z">
                  <w:rPr>
                    <w:rFonts w:ascii="Verdana" w:hAnsi="Verdana"/>
                    <w:sz w:val="16"/>
                    <w:szCs w:val="16"/>
                    <w:lang w:val="nl-NL"/>
                  </w:rPr>
                </w:rPrChange>
              </w:rPr>
            </w:pPr>
            <w:r w:rsidRPr="00C632B5">
              <w:rPr>
                <w:rFonts w:ascii="Verdana" w:hAnsi="Verdana"/>
                <w:sz w:val="16"/>
                <w:szCs w:val="16"/>
                <w:lang w:val="de-DE"/>
                <w:rPrChange w:id="628" w:author="Postema H.P." w:date="2017-02-06T09:21:00Z">
                  <w:rPr>
                    <w:rFonts w:ascii="Verdana" w:hAnsi="Verdana"/>
                    <w:sz w:val="16"/>
                    <w:szCs w:val="16"/>
                    <w:lang w:val="nl-NL"/>
                  </w:rPr>
                </w:rPrChange>
              </w:rPr>
              <w:lastRenderedPageBreak/>
              <w:t>geo-</w:t>
            </w:r>
            <w:proofErr w:type="spellStart"/>
            <w:r w:rsidRPr="00C632B5">
              <w:rPr>
                <w:rFonts w:ascii="Verdana" w:hAnsi="Verdana"/>
                <w:sz w:val="16"/>
                <w:szCs w:val="16"/>
                <w:lang w:val="de-DE"/>
                <w:rPrChange w:id="629" w:author="Postema H.P." w:date="2017-02-06T09:21:00Z">
                  <w:rPr>
                    <w:rFonts w:ascii="Verdana" w:hAnsi="Verdana"/>
                    <w:sz w:val="16"/>
                    <w:szCs w:val="16"/>
                    <w:lang w:val="nl-NL"/>
                  </w:rPr>
                </w:rPrChange>
              </w:rPr>
              <w:t>informatie</w:t>
            </w:r>
            <w:proofErr w:type="spellEnd"/>
            <w:r w:rsidRPr="00C632B5">
              <w:rPr>
                <w:rFonts w:ascii="Verdana" w:hAnsi="Verdana"/>
                <w:sz w:val="16"/>
                <w:szCs w:val="16"/>
                <w:lang w:val="de-DE"/>
                <w:rPrChange w:id="630" w:author="Postema H.P." w:date="2017-02-06T09:21:00Z">
                  <w:rPr>
                    <w:rFonts w:ascii="Verdana" w:hAnsi="Verdana"/>
                    <w:sz w:val="16"/>
                    <w:szCs w:val="16"/>
                    <w:lang w:val="nl-NL"/>
                  </w:rPr>
                </w:rPrChange>
              </w:rPr>
              <w:t xml:space="preserve"> (geo-information, </w:t>
            </w:r>
            <w:proofErr w:type="spellStart"/>
            <w:r w:rsidRPr="00C632B5">
              <w:rPr>
                <w:rFonts w:ascii="Verdana" w:hAnsi="Verdana"/>
                <w:sz w:val="16"/>
                <w:szCs w:val="16"/>
                <w:lang w:val="de-DE"/>
                <w:rPrChange w:id="631" w:author="Postema H.P." w:date="2017-02-06T09:21:00Z">
                  <w:rPr>
                    <w:rFonts w:ascii="Verdana" w:hAnsi="Verdana"/>
                    <w:sz w:val="16"/>
                    <w:szCs w:val="16"/>
                    <w:lang w:val="nl-NL"/>
                  </w:rPr>
                </w:rPrChange>
              </w:rPr>
              <w:t>geographic</w:t>
            </w:r>
            <w:proofErr w:type="spellEnd"/>
            <w:r w:rsidRPr="00C632B5">
              <w:rPr>
                <w:rFonts w:ascii="Verdana" w:hAnsi="Verdana"/>
                <w:sz w:val="16"/>
                <w:szCs w:val="16"/>
                <w:lang w:val="de-DE"/>
                <w:rPrChange w:id="632" w:author="Postema H.P." w:date="2017-02-06T09:21:00Z">
                  <w:rPr>
                    <w:rFonts w:ascii="Verdana" w:hAnsi="Verdana"/>
                    <w:sz w:val="16"/>
                    <w:szCs w:val="16"/>
                    <w:lang w:val="nl-NL"/>
                  </w:rPr>
                </w:rPrChange>
              </w:rPr>
              <w:t xml:space="preserve"> </w:t>
            </w:r>
            <w:proofErr w:type="spellStart"/>
            <w:r w:rsidRPr="00C632B5">
              <w:rPr>
                <w:rFonts w:ascii="Verdana" w:hAnsi="Verdana"/>
                <w:sz w:val="16"/>
                <w:szCs w:val="16"/>
                <w:lang w:val="de-DE"/>
                <w:rPrChange w:id="633" w:author="Postema H.P." w:date="2017-02-06T09:21:00Z">
                  <w:rPr>
                    <w:rFonts w:ascii="Verdana" w:hAnsi="Verdana"/>
                    <w:sz w:val="16"/>
                    <w:szCs w:val="16"/>
                    <w:lang w:val="nl-NL"/>
                  </w:rPr>
                </w:rPrChange>
              </w:rPr>
              <w:t>information</w:t>
            </w:r>
            <w:proofErr w:type="spellEnd"/>
            <w:r w:rsidRPr="00C632B5">
              <w:rPr>
                <w:rFonts w:ascii="Verdana" w:hAnsi="Verdana"/>
                <w:sz w:val="16"/>
                <w:szCs w:val="16"/>
                <w:lang w:val="de-DE"/>
                <w:rPrChange w:id="634" w:author="Postema H.P." w:date="2017-02-06T09:21:00Z">
                  <w:rPr>
                    <w:rFonts w:ascii="Verdana" w:hAnsi="Verdana"/>
                    <w:sz w:val="16"/>
                    <w:szCs w:val="16"/>
                    <w:lang w:val="nl-NL"/>
                  </w:rPr>
                </w:rPrChange>
              </w:rPr>
              <w:t>)</w:t>
            </w:r>
          </w:p>
          <w:p w:rsidR="004F10CD" w:rsidRPr="00DB2583" w:rsidRDefault="00E11691" w:rsidP="00DB2583">
            <w:pPr>
              <w:pStyle w:val="Definitie"/>
              <w:rPr>
                <w:rFonts w:cs="Arial"/>
                <w:color w:val="000000"/>
                <w:lang w:val="nl-NL"/>
              </w:rPr>
            </w:pPr>
            <w:r w:rsidRPr="00961F55">
              <w:rPr>
                <w:rFonts w:ascii="Verdana" w:hAnsi="Verdana"/>
                <w:sz w:val="16"/>
                <w:szCs w:val="16"/>
                <w:lang w:val="nl-NL"/>
              </w:rPr>
              <w:t>informatie met een directe of indirecte referentie naar een plaats ten opzichte van de aarde (bijvoorbeeld ten opzichte van het aardoppervlak)</w:t>
            </w:r>
          </w:p>
          <w:p w:rsidR="004F10CD" w:rsidRPr="00DB2583" w:rsidRDefault="00455BC2" w:rsidP="00DB2583">
            <w:pPr>
              <w:pStyle w:val="Definitie"/>
              <w:rPr>
                <w:rFonts w:cs="Arial"/>
                <w:color w:val="000000"/>
                <w:lang w:val="nl-NL"/>
              </w:rPr>
            </w:pPr>
            <w:r w:rsidRPr="00DB2583">
              <w:rPr>
                <w:rFonts w:ascii="Verdana" w:hAnsi="Verdana" w:cs="Arial"/>
                <w:color w:val="000000"/>
                <w:sz w:val="16"/>
                <w:szCs w:val="16"/>
                <w:lang w:val="nl-NL"/>
              </w:rPr>
              <w:t>OPMERKING</w:t>
            </w:r>
            <w:r w:rsidRPr="00DB2583">
              <w:rPr>
                <w:rFonts w:ascii="Verdana" w:hAnsi="Verdana" w:cs="Arial"/>
                <w:color w:val="000000"/>
                <w:sz w:val="16"/>
                <w:szCs w:val="16"/>
                <w:lang w:val="nl-NL"/>
              </w:rPr>
              <w:tab/>
            </w:r>
            <w:r w:rsidRPr="00DB2583">
              <w:rPr>
                <w:rFonts w:ascii="Verdana" w:hAnsi="Verdana"/>
                <w:sz w:val="16"/>
                <w:szCs w:val="16"/>
                <w:lang w:val="nl-NL"/>
              </w:rPr>
              <w:t>Geo-informatie is synoniem aan geografische informatie.</w:t>
            </w:r>
          </w:p>
          <w:p w:rsidR="00E11691" w:rsidRPr="00961F55" w:rsidRDefault="00E11691" w:rsidP="00E11691"/>
        </w:tc>
      </w:tr>
      <w:tr w:rsidR="00E11691" w:rsidRPr="00961F55" w:rsidTr="00E11691">
        <w:tc>
          <w:tcPr>
            <w:tcW w:w="9212" w:type="dxa"/>
          </w:tcPr>
          <w:p w:rsidR="00E11691" w:rsidRPr="00961F55" w:rsidRDefault="00E11691" w:rsidP="00E11691">
            <w:pPr>
              <w:pStyle w:val="Termen"/>
              <w:tabs>
                <w:tab w:val="clear" w:pos="432"/>
              </w:tabs>
              <w:rPr>
                <w:rFonts w:ascii="Verdana" w:hAnsi="Verdana"/>
                <w:sz w:val="16"/>
                <w:szCs w:val="16"/>
              </w:rPr>
            </w:pPr>
            <w:r w:rsidRPr="00961F55">
              <w:rPr>
                <w:rFonts w:ascii="Verdana" w:hAnsi="Verdana"/>
                <w:sz w:val="16"/>
                <w:szCs w:val="16"/>
              </w:rPr>
              <w:t>geo-object (geographic feature type, feature class)</w:t>
            </w:r>
          </w:p>
          <w:p w:rsidR="00E11691" w:rsidRPr="00A67056" w:rsidRDefault="00E11691" w:rsidP="00E11691">
            <w:pPr>
              <w:pStyle w:val="Definitie"/>
              <w:rPr>
                <w:rFonts w:ascii="Verdana" w:hAnsi="Verdana"/>
                <w:sz w:val="16"/>
                <w:szCs w:val="16"/>
                <w:lang w:val="nl-NL"/>
              </w:rPr>
            </w:pPr>
            <w:r w:rsidRPr="00961F55">
              <w:rPr>
                <w:rFonts w:ascii="Verdana" w:hAnsi="Verdana"/>
                <w:sz w:val="16"/>
                <w:szCs w:val="16"/>
                <w:lang w:val="nl-NL"/>
              </w:rPr>
              <w:t>abstractie van een fenomeen in de werkelijkheid dat direct of indirect is geassocieerd met een locatie relatief ten opzichte van de aarde (bijvoorbeeld ten opzichte van het aardoppervlak)</w:t>
            </w:r>
          </w:p>
        </w:tc>
      </w:tr>
      <w:tr w:rsidR="00E11691" w:rsidRPr="00961F55" w:rsidTr="00E11691">
        <w:tc>
          <w:tcPr>
            <w:tcW w:w="9212" w:type="dxa"/>
          </w:tcPr>
          <w:p w:rsidR="00E11691" w:rsidRPr="00961F55" w:rsidRDefault="00E11691" w:rsidP="00E11691">
            <w:pPr>
              <w:pStyle w:val="Termen"/>
              <w:tabs>
                <w:tab w:val="clear" w:pos="432"/>
              </w:tabs>
              <w:rPr>
                <w:rFonts w:ascii="Verdana" w:hAnsi="Verdana"/>
                <w:sz w:val="16"/>
                <w:szCs w:val="16"/>
                <w:lang w:val="nl-NL"/>
              </w:rPr>
            </w:pPr>
            <w:proofErr w:type="spellStart"/>
            <w:r w:rsidRPr="00961F55">
              <w:rPr>
                <w:rFonts w:ascii="Verdana" w:hAnsi="Verdana"/>
                <w:sz w:val="16"/>
                <w:szCs w:val="16"/>
                <w:lang w:val="nl-NL"/>
              </w:rPr>
              <w:t>georeferentie</w:t>
            </w:r>
            <w:proofErr w:type="spellEnd"/>
            <w:r w:rsidRPr="00961F55">
              <w:rPr>
                <w:rFonts w:ascii="Verdana" w:hAnsi="Verdana"/>
                <w:sz w:val="16"/>
                <w:szCs w:val="16"/>
                <w:lang w:val="nl-NL"/>
              </w:rPr>
              <w:t xml:space="preserve"> (</w:t>
            </w:r>
            <w:proofErr w:type="spellStart"/>
            <w:r w:rsidRPr="00961F55">
              <w:rPr>
                <w:rFonts w:ascii="Verdana" w:hAnsi="Verdana"/>
                <w:sz w:val="16"/>
                <w:szCs w:val="16"/>
                <w:lang w:val="nl-NL"/>
              </w:rPr>
              <w:t>georeference</w:t>
            </w:r>
            <w:proofErr w:type="spellEnd"/>
            <w:r w:rsidRPr="00961F55">
              <w:rPr>
                <w:rFonts w:ascii="Verdana" w:hAnsi="Verdana"/>
                <w:sz w:val="16"/>
                <w:szCs w:val="16"/>
                <w:lang w:val="nl-NL"/>
              </w:rPr>
              <w:t>)</w:t>
            </w:r>
          </w:p>
          <w:p w:rsidR="00E11691" w:rsidRPr="00A67056" w:rsidRDefault="00E11691" w:rsidP="00E11691">
            <w:pPr>
              <w:pStyle w:val="Definitie"/>
              <w:rPr>
                <w:rFonts w:ascii="Verdana" w:hAnsi="Verdana"/>
                <w:sz w:val="16"/>
                <w:szCs w:val="16"/>
                <w:lang w:val="nl-NL"/>
              </w:rPr>
            </w:pPr>
            <w:r w:rsidRPr="00961F55">
              <w:rPr>
                <w:rFonts w:ascii="Verdana" w:hAnsi="Verdana"/>
                <w:sz w:val="16"/>
                <w:szCs w:val="16"/>
                <w:lang w:val="nl-NL"/>
              </w:rPr>
              <w:t>locatie van een ruimtelijk object vastgelegd in een ruimtelijk referentiesysteem</w:t>
            </w:r>
          </w:p>
        </w:tc>
      </w:tr>
      <w:tr w:rsidR="00E11691" w:rsidRPr="00961F55" w:rsidTr="00E11691">
        <w:tc>
          <w:tcPr>
            <w:tcW w:w="9212" w:type="dxa"/>
          </w:tcPr>
          <w:p w:rsidR="00E11691" w:rsidRPr="00961F55" w:rsidRDefault="00E11691" w:rsidP="00E11691">
            <w:pPr>
              <w:pStyle w:val="Termen"/>
              <w:tabs>
                <w:tab w:val="clear" w:pos="432"/>
              </w:tabs>
              <w:rPr>
                <w:rFonts w:ascii="Verdana" w:hAnsi="Verdana"/>
                <w:sz w:val="16"/>
                <w:szCs w:val="16"/>
              </w:rPr>
            </w:pPr>
            <w:proofErr w:type="spellStart"/>
            <w:r w:rsidRPr="00961F55">
              <w:rPr>
                <w:rFonts w:ascii="Verdana" w:hAnsi="Verdana"/>
                <w:sz w:val="16"/>
                <w:szCs w:val="16"/>
              </w:rPr>
              <w:t>informatiemodel</w:t>
            </w:r>
            <w:proofErr w:type="spellEnd"/>
            <w:r w:rsidRPr="00961F55">
              <w:rPr>
                <w:rFonts w:ascii="Verdana" w:hAnsi="Verdana"/>
                <w:sz w:val="16"/>
                <w:szCs w:val="16"/>
              </w:rPr>
              <w:t xml:space="preserve"> (conceptual model, conceptual scheme)</w:t>
            </w:r>
          </w:p>
          <w:p w:rsidR="00E11691" w:rsidRPr="00961F55" w:rsidRDefault="00E11691" w:rsidP="00E11691">
            <w:pPr>
              <w:pStyle w:val="Definitie"/>
              <w:rPr>
                <w:rFonts w:ascii="Verdana" w:hAnsi="Verdana"/>
                <w:sz w:val="16"/>
                <w:szCs w:val="16"/>
                <w:lang w:val="nl-NL"/>
              </w:rPr>
            </w:pPr>
            <w:r w:rsidRPr="00961F55">
              <w:rPr>
                <w:rFonts w:ascii="Verdana" w:hAnsi="Verdana"/>
                <w:sz w:val="16"/>
                <w:szCs w:val="16"/>
                <w:lang w:val="nl-NL"/>
              </w:rPr>
              <w:t>formele definitie van objecten, attributen, relaties en regels in een bepaald domein</w:t>
            </w:r>
          </w:p>
          <w:p w:rsidR="00E11691" w:rsidRPr="00A67056" w:rsidRDefault="00E11691" w:rsidP="00E11691">
            <w:pPr>
              <w:pStyle w:val="Definitie"/>
              <w:rPr>
                <w:rFonts w:ascii="Verdana" w:hAnsi="Verdana"/>
                <w:sz w:val="16"/>
                <w:szCs w:val="16"/>
                <w:lang w:val="nl-NL"/>
              </w:rPr>
            </w:pPr>
            <w:r w:rsidRPr="00961F55">
              <w:rPr>
                <w:rFonts w:ascii="Verdana" w:hAnsi="Verdana" w:cs="Arial"/>
                <w:color w:val="000000"/>
                <w:sz w:val="16"/>
                <w:szCs w:val="16"/>
                <w:lang w:val="nl-NL"/>
              </w:rPr>
              <w:t>OPMERKING</w:t>
            </w:r>
            <w:r w:rsidRPr="00961F55">
              <w:rPr>
                <w:rFonts w:ascii="Verdana" w:hAnsi="Verdana" w:cs="Arial"/>
                <w:color w:val="000000"/>
                <w:sz w:val="16"/>
                <w:szCs w:val="16"/>
                <w:lang w:val="nl-NL"/>
              </w:rPr>
              <w:tab/>
              <w:t>Domein is in dit verband: een kennisgebied of activiteit gekarakteriseerd door een verzameling van concepten en begrippen</w:t>
            </w:r>
          </w:p>
        </w:tc>
      </w:tr>
      <w:tr w:rsidR="00E11691" w:rsidRPr="00961F55" w:rsidTr="00E11691">
        <w:tc>
          <w:tcPr>
            <w:tcW w:w="9212" w:type="dxa"/>
          </w:tcPr>
          <w:p w:rsidR="00E11691" w:rsidRPr="00961F55" w:rsidRDefault="00E11691" w:rsidP="00E11691">
            <w:pPr>
              <w:pStyle w:val="Termen"/>
              <w:tabs>
                <w:tab w:val="clear" w:pos="432"/>
              </w:tabs>
              <w:rPr>
                <w:rFonts w:ascii="Verdana" w:hAnsi="Verdana"/>
                <w:sz w:val="16"/>
                <w:szCs w:val="16"/>
                <w:lang w:val="nl-NL"/>
              </w:rPr>
            </w:pPr>
            <w:r w:rsidRPr="00961F55">
              <w:rPr>
                <w:rFonts w:ascii="Verdana" w:hAnsi="Verdana"/>
                <w:sz w:val="16"/>
                <w:szCs w:val="16"/>
                <w:lang w:val="nl-NL"/>
              </w:rPr>
              <w:t>instantie (</w:t>
            </w:r>
            <w:proofErr w:type="spellStart"/>
            <w:r w:rsidRPr="00961F55">
              <w:rPr>
                <w:rFonts w:ascii="Verdana" w:hAnsi="Verdana"/>
                <w:sz w:val="16"/>
                <w:szCs w:val="16"/>
                <w:lang w:val="nl-NL"/>
              </w:rPr>
              <w:t>instance</w:t>
            </w:r>
            <w:proofErr w:type="spellEnd"/>
            <w:r w:rsidRPr="00961F55">
              <w:rPr>
                <w:rFonts w:ascii="Verdana" w:hAnsi="Verdana"/>
                <w:sz w:val="16"/>
                <w:szCs w:val="16"/>
                <w:lang w:val="nl-NL"/>
              </w:rPr>
              <w:t xml:space="preserve">, </w:t>
            </w:r>
            <w:proofErr w:type="spellStart"/>
            <w:r w:rsidRPr="00961F55">
              <w:rPr>
                <w:rFonts w:ascii="Verdana" w:hAnsi="Verdana"/>
                <w:sz w:val="16"/>
                <w:szCs w:val="16"/>
                <w:lang w:val="nl-NL"/>
              </w:rPr>
              <w:t>occurrence</w:t>
            </w:r>
            <w:proofErr w:type="spellEnd"/>
            <w:r w:rsidRPr="00961F55">
              <w:rPr>
                <w:rFonts w:ascii="Verdana" w:hAnsi="Verdana"/>
                <w:sz w:val="16"/>
                <w:szCs w:val="16"/>
                <w:lang w:val="nl-NL"/>
              </w:rPr>
              <w:t>)</w:t>
            </w:r>
          </w:p>
          <w:p w:rsidR="00E11691" w:rsidRPr="00961F55" w:rsidRDefault="00E11691" w:rsidP="00E11691">
            <w:pPr>
              <w:pStyle w:val="Definitie"/>
              <w:rPr>
                <w:rFonts w:ascii="Verdana" w:hAnsi="Verdana" w:cs="Arial"/>
                <w:color w:val="000000"/>
                <w:sz w:val="16"/>
                <w:szCs w:val="16"/>
                <w:lang w:val="nl-NL"/>
              </w:rPr>
            </w:pPr>
            <w:r w:rsidRPr="00961F55">
              <w:rPr>
                <w:rFonts w:ascii="Verdana" w:hAnsi="Verdana" w:cs="Arial"/>
                <w:color w:val="000000"/>
                <w:sz w:val="16"/>
                <w:szCs w:val="16"/>
                <w:lang w:val="nl-NL"/>
              </w:rPr>
              <w:t>benoemd, identificeerbaar object uit een objectklasse</w:t>
            </w:r>
          </w:p>
        </w:tc>
      </w:tr>
      <w:tr w:rsidR="00E11691" w:rsidRPr="00961F55" w:rsidTr="00E11691">
        <w:tc>
          <w:tcPr>
            <w:tcW w:w="9212" w:type="dxa"/>
          </w:tcPr>
          <w:p w:rsidR="00E11691" w:rsidRDefault="00E11691" w:rsidP="00E11691">
            <w:pPr>
              <w:rPr>
                <w:b/>
              </w:rPr>
            </w:pPr>
            <w:r>
              <w:rPr>
                <w:b/>
              </w:rPr>
              <w:t>l</w:t>
            </w:r>
            <w:r w:rsidRPr="002A4103">
              <w:rPr>
                <w:b/>
              </w:rPr>
              <w:t>abel</w:t>
            </w:r>
          </w:p>
          <w:p w:rsidR="00E11691" w:rsidRDefault="0022319C" w:rsidP="00E11691">
            <w:r>
              <w:t>tekst of getal dat een eigenschap omschrijft of kwantificeert en als annotatie op een kaartbeeld wordt afgebeeld</w:t>
            </w:r>
          </w:p>
          <w:p w:rsidR="0022319C" w:rsidRPr="002A4103" w:rsidRDefault="0022319C" w:rsidP="00E11691">
            <w:pPr>
              <w:rPr>
                <w:b/>
              </w:rPr>
            </w:pPr>
          </w:p>
        </w:tc>
      </w:tr>
      <w:tr w:rsidR="00E11691" w:rsidRPr="00961F55" w:rsidTr="00E11691">
        <w:tc>
          <w:tcPr>
            <w:tcW w:w="9212" w:type="dxa"/>
          </w:tcPr>
          <w:p w:rsidR="00E11691" w:rsidRPr="00A67056" w:rsidRDefault="00E11691" w:rsidP="00E11691">
            <w:pPr>
              <w:rPr>
                <w:b/>
              </w:rPr>
            </w:pPr>
            <w:proofErr w:type="spellStart"/>
            <w:r>
              <w:rPr>
                <w:b/>
              </w:rPr>
              <w:t>n</w:t>
            </w:r>
            <w:r w:rsidRPr="00A67056">
              <w:rPr>
                <w:b/>
              </w:rPr>
              <w:t>amespace</w:t>
            </w:r>
            <w:proofErr w:type="spellEnd"/>
          </w:p>
          <w:p w:rsidR="00E11691" w:rsidRDefault="00E11691" w:rsidP="00E11691">
            <w:r>
              <w:t>collectie van namen die in XML documenten gebruikt worden als element en attribuutnamen</w:t>
            </w:r>
          </w:p>
          <w:p w:rsidR="0027065E" w:rsidRDefault="0027065E" w:rsidP="00E11691"/>
          <w:p w:rsidR="00E11691" w:rsidRDefault="00E11691" w:rsidP="00E11691">
            <w:r>
              <w:t>OPMERKING</w:t>
            </w:r>
            <w:r w:rsidR="0027065E">
              <w:t xml:space="preserve">      </w:t>
            </w:r>
            <w:r>
              <w:t xml:space="preserve">Een </w:t>
            </w:r>
            <w:proofErr w:type="spellStart"/>
            <w:r>
              <w:t>namespace</w:t>
            </w:r>
            <w:proofErr w:type="spellEnd"/>
            <w:r>
              <w:t xml:space="preserve"> wordt geïdentificeerd door een URI.</w:t>
            </w:r>
          </w:p>
          <w:p w:rsidR="00E11691" w:rsidRPr="00961F55" w:rsidRDefault="00E11691" w:rsidP="00E11691"/>
        </w:tc>
      </w:tr>
      <w:tr w:rsidR="00E11691" w:rsidRPr="00C632B5" w:rsidTr="00E11691">
        <w:tc>
          <w:tcPr>
            <w:tcW w:w="9212" w:type="dxa"/>
          </w:tcPr>
          <w:p w:rsidR="00E11691" w:rsidRPr="00DB2583" w:rsidRDefault="00455BC2" w:rsidP="00E11691">
            <w:pPr>
              <w:rPr>
                <w:b/>
                <w:lang w:val="en-GB"/>
              </w:rPr>
            </w:pPr>
            <w:proofErr w:type="spellStart"/>
            <w:r w:rsidRPr="00DB2583">
              <w:rPr>
                <w:b/>
                <w:lang w:val="en-GB"/>
              </w:rPr>
              <w:t>netwerk</w:t>
            </w:r>
            <w:proofErr w:type="spellEnd"/>
            <w:r w:rsidRPr="00DB2583">
              <w:rPr>
                <w:b/>
                <w:lang w:val="en-GB"/>
              </w:rPr>
              <w:t xml:space="preserve"> service</w:t>
            </w:r>
          </w:p>
          <w:p w:rsidR="00E11691" w:rsidRDefault="00455BC2" w:rsidP="00E11691">
            <w:pPr>
              <w:rPr>
                <w:lang w:val="en-GB"/>
              </w:rPr>
            </w:pPr>
            <w:r w:rsidRPr="00DB2583">
              <w:rPr>
                <w:lang w:val="en-GB"/>
              </w:rPr>
              <w:t>application running at the network application layer and above, that provides data storage, manipulation, presentation, communication or other capability which is often implemented using a client-server or peer-to-peer architecture based on application layer network protocols</w:t>
            </w:r>
            <w:r w:rsidR="00561216">
              <w:rPr>
                <w:lang w:val="en-GB"/>
              </w:rPr>
              <w:t xml:space="preserve"> (Wikipedia)</w:t>
            </w:r>
          </w:p>
          <w:p w:rsidR="00561216" w:rsidRPr="00DB2583" w:rsidRDefault="00561216" w:rsidP="00E11691">
            <w:pPr>
              <w:rPr>
                <w:lang w:val="en-GB"/>
              </w:rPr>
            </w:pPr>
          </w:p>
        </w:tc>
      </w:tr>
      <w:tr w:rsidR="00E11691" w:rsidRPr="00961F55" w:rsidTr="00E11691">
        <w:tc>
          <w:tcPr>
            <w:tcW w:w="9212" w:type="dxa"/>
          </w:tcPr>
          <w:p w:rsidR="00E11691" w:rsidRPr="00961F55" w:rsidRDefault="00E11691" w:rsidP="00E11691">
            <w:pPr>
              <w:pStyle w:val="Termen"/>
              <w:tabs>
                <w:tab w:val="clear" w:pos="432"/>
              </w:tabs>
              <w:rPr>
                <w:rFonts w:ascii="Verdana" w:hAnsi="Verdana"/>
                <w:sz w:val="16"/>
                <w:szCs w:val="16"/>
                <w:lang w:val="nl-NL"/>
              </w:rPr>
            </w:pPr>
            <w:r w:rsidRPr="00961F55">
              <w:rPr>
                <w:rFonts w:ascii="Verdana" w:hAnsi="Verdana"/>
                <w:sz w:val="16"/>
                <w:szCs w:val="16"/>
                <w:lang w:val="nl-NL"/>
              </w:rPr>
              <w:t>objectklasse (feature class)</w:t>
            </w:r>
          </w:p>
          <w:p w:rsidR="00E11691" w:rsidRPr="00961F55" w:rsidRDefault="00E11691" w:rsidP="00E11691">
            <w:r w:rsidRPr="00961F55">
              <w:t>verzameling van objecten met dezelfde eigenschappen</w:t>
            </w:r>
          </w:p>
          <w:p w:rsidR="00E11691" w:rsidRPr="00961F55" w:rsidRDefault="00E11691" w:rsidP="00E11691"/>
        </w:tc>
      </w:tr>
      <w:tr w:rsidR="00E11691" w:rsidRPr="00961F55" w:rsidTr="00E11691">
        <w:tc>
          <w:tcPr>
            <w:tcW w:w="9212" w:type="dxa"/>
          </w:tcPr>
          <w:p w:rsidR="00E11691" w:rsidRPr="00961F55" w:rsidRDefault="00E11691" w:rsidP="00E11691">
            <w:pPr>
              <w:pStyle w:val="Termen"/>
              <w:tabs>
                <w:tab w:val="clear" w:pos="432"/>
              </w:tabs>
              <w:rPr>
                <w:rFonts w:ascii="Verdana" w:hAnsi="Verdana"/>
                <w:sz w:val="16"/>
                <w:szCs w:val="16"/>
                <w:lang w:val="nl-NL"/>
              </w:rPr>
            </w:pPr>
            <w:r>
              <w:rPr>
                <w:rFonts w:ascii="Verdana" w:hAnsi="Verdana"/>
                <w:sz w:val="16"/>
                <w:szCs w:val="16"/>
                <w:lang w:val="nl-NL"/>
              </w:rPr>
              <w:t>presentatie</w:t>
            </w:r>
          </w:p>
          <w:p w:rsidR="00E11691" w:rsidRPr="00961F55" w:rsidRDefault="00E11691" w:rsidP="00E11691">
            <w:pPr>
              <w:pStyle w:val="Definitie"/>
              <w:rPr>
                <w:rFonts w:ascii="Verdana" w:hAnsi="Verdana"/>
                <w:sz w:val="16"/>
                <w:szCs w:val="16"/>
                <w:lang w:val="nl-NL"/>
              </w:rPr>
            </w:pPr>
            <w:r w:rsidRPr="00961F55">
              <w:rPr>
                <w:rFonts w:ascii="Verdana" w:hAnsi="Verdana"/>
                <w:sz w:val="16"/>
                <w:szCs w:val="16"/>
                <w:lang w:val="nl-NL"/>
              </w:rPr>
              <w:t>presentatie van informatie aan mensen</w:t>
            </w:r>
          </w:p>
          <w:p w:rsidR="00E11691" w:rsidRPr="00961F55" w:rsidRDefault="00E11691" w:rsidP="00E11691">
            <w:pPr>
              <w:pStyle w:val="opmerking"/>
              <w:rPr>
                <w:rFonts w:ascii="Verdana" w:hAnsi="Verdana"/>
                <w:sz w:val="16"/>
                <w:szCs w:val="16"/>
              </w:rPr>
            </w:pPr>
            <w:r w:rsidRPr="00961F55">
              <w:rPr>
                <w:rFonts w:ascii="Verdana" w:hAnsi="Verdana"/>
                <w:sz w:val="16"/>
                <w:szCs w:val="16"/>
              </w:rPr>
              <w:t>OPMERKING</w:t>
            </w:r>
            <w:r w:rsidRPr="00961F55">
              <w:rPr>
                <w:rFonts w:ascii="Verdana" w:hAnsi="Verdana"/>
                <w:sz w:val="16"/>
                <w:szCs w:val="16"/>
              </w:rPr>
              <w:tab/>
              <w:t>Presentatie van informatie door visualisatie, hoorbaar maken, tastbaar maken (tactiel) of combinaties hiervan.</w:t>
            </w:r>
          </w:p>
        </w:tc>
      </w:tr>
      <w:tr w:rsidR="00E11691" w:rsidRPr="00961F55" w:rsidTr="00E11691">
        <w:tc>
          <w:tcPr>
            <w:tcW w:w="9212" w:type="dxa"/>
          </w:tcPr>
          <w:p w:rsidR="00E11691" w:rsidRPr="00A67056" w:rsidRDefault="00E11691" w:rsidP="00E11691">
            <w:pPr>
              <w:rPr>
                <w:b/>
              </w:rPr>
            </w:pPr>
            <w:r>
              <w:rPr>
                <w:b/>
              </w:rPr>
              <w:t>p</w:t>
            </w:r>
            <w:r w:rsidRPr="00A67056">
              <w:rPr>
                <w:b/>
              </w:rPr>
              <w:t>roductmodel</w:t>
            </w:r>
          </w:p>
          <w:p w:rsidR="00E11691" w:rsidRDefault="0022319C" w:rsidP="00E11691">
            <w:r>
              <w:t xml:space="preserve">informatiemodel </w:t>
            </w:r>
            <w:r w:rsidR="00E11691">
              <w:t>afgeleid van een ander informatiemodel om de toepassing in een dataproduct te realiseren</w:t>
            </w:r>
          </w:p>
          <w:p w:rsidR="00561216" w:rsidRPr="00961F55" w:rsidRDefault="00561216" w:rsidP="00E11691"/>
        </w:tc>
      </w:tr>
      <w:tr w:rsidR="00E11691" w:rsidRPr="00961F55" w:rsidTr="00E11691">
        <w:tc>
          <w:tcPr>
            <w:tcW w:w="9212" w:type="dxa"/>
          </w:tcPr>
          <w:p w:rsidR="00E11691" w:rsidRPr="00961F55" w:rsidRDefault="00E11691" w:rsidP="00E11691">
            <w:pPr>
              <w:pStyle w:val="Termen"/>
              <w:tabs>
                <w:tab w:val="clear" w:pos="432"/>
              </w:tabs>
              <w:rPr>
                <w:rFonts w:ascii="Verdana" w:hAnsi="Verdana"/>
                <w:sz w:val="16"/>
                <w:szCs w:val="16"/>
                <w:lang w:val="nl-NL"/>
              </w:rPr>
            </w:pPr>
            <w:r w:rsidRPr="00961F55">
              <w:rPr>
                <w:rFonts w:ascii="Verdana" w:hAnsi="Verdana"/>
                <w:sz w:val="16"/>
                <w:szCs w:val="16"/>
                <w:lang w:val="nl-NL"/>
              </w:rPr>
              <w:lastRenderedPageBreak/>
              <w:t>registratie</w:t>
            </w:r>
          </w:p>
          <w:p w:rsidR="00E11691" w:rsidRPr="00961F55" w:rsidRDefault="00E11691" w:rsidP="00E11691">
            <w:pPr>
              <w:pStyle w:val="Definitie"/>
              <w:rPr>
                <w:rFonts w:ascii="Verdana" w:hAnsi="Verdana"/>
                <w:sz w:val="16"/>
                <w:szCs w:val="16"/>
                <w:lang w:val="nl-NL"/>
              </w:rPr>
            </w:pPr>
            <w:r w:rsidRPr="00961F55">
              <w:rPr>
                <w:rFonts w:ascii="Verdana" w:hAnsi="Verdana"/>
                <w:sz w:val="16"/>
                <w:szCs w:val="16"/>
                <w:lang w:val="nl-NL"/>
              </w:rPr>
              <w:t>op nationaal niveau geïdentificeerde en erkende gegevensverzameling</w:t>
            </w:r>
          </w:p>
          <w:p w:rsidR="00E11691" w:rsidRPr="00961F55" w:rsidRDefault="00E11691" w:rsidP="00E11691">
            <w:pPr>
              <w:pStyle w:val="opmerking"/>
              <w:rPr>
                <w:rFonts w:ascii="Verdana" w:hAnsi="Verdana"/>
                <w:sz w:val="16"/>
                <w:szCs w:val="16"/>
              </w:rPr>
            </w:pPr>
            <w:r w:rsidRPr="00961F55">
              <w:rPr>
                <w:rFonts w:ascii="Verdana" w:hAnsi="Verdana"/>
                <w:sz w:val="16"/>
                <w:szCs w:val="16"/>
              </w:rPr>
              <w:t>OPMERKING</w:t>
            </w:r>
            <w:r w:rsidRPr="00961F55">
              <w:rPr>
                <w:rFonts w:ascii="Verdana" w:hAnsi="Verdana"/>
                <w:sz w:val="16"/>
                <w:szCs w:val="16"/>
              </w:rPr>
              <w:tab/>
              <w:t>Een basisregistratie is een registratie.</w:t>
            </w:r>
          </w:p>
        </w:tc>
      </w:tr>
      <w:tr w:rsidR="00E11691" w:rsidRPr="00961F55" w:rsidTr="00E11691">
        <w:tc>
          <w:tcPr>
            <w:tcW w:w="9212" w:type="dxa"/>
          </w:tcPr>
          <w:p w:rsidR="00E11691" w:rsidRPr="00961F55" w:rsidRDefault="00E11691" w:rsidP="00E11691">
            <w:pPr>
              <w:pStyle w:val="Termen"/>
              <w:tabs>
                <w:tab w:val="clear" w:pos="432"/>
              </w:tabs>
              <w:rPr>
                <w:rFonts w:ascii="Verdana" w:hAnsi="Verdana"/>
                <w:sz w:val="16"/>
                <w:szCs w:val="16"/>
                <w:lang w:val="nl-NL"/>
              </w:rPr>
            </w:pPr>
            <w:r w:rsidRPr="00961F55">
              <w:rPr>
                <w:rFonts w:ascii="Verdana" w:hAnsi="Verdana"/>
                <w:sz w:val="16"/>
                <w:szCs w:val="16"/>
                <w:lang w:val="nl-NL"/>
              </w:rPr>
              <w:t>registratiehouder</w:t>
            </w:r>
          </w:p>
          <w:p w:rsidR="00E11691" w:rsidRPr="00961F55" w:rsidRDefault="00E11691" w:rsidP="00E11691">
            <w:pPr>
              <w:pStyle w:val="Definitie"/>
              <w:rPr>
                <w:rFonts w:ascii="Verdana" w:hAnsi="Verdana"/>
                <w:sz w:val="16"/>
                <w:szCs w:val="16"/>
                <w:lang w:val="nl-NL"/>
              </w:rPr>
            </w:pPr>
            <w:r w:rsidRPr="00961F55">
              <w:rPr>
                <w:rFonts w:ascii="Verdana" w:hAnsi="Verdana"/>
                <w:sz w:val="16"/>
                <w:szCs w:val="16"/>
                <w:lang w:val="nl-NL"/>
              </w:rPr>
              <w:t>organisatie verantwoordelijk voor het houden van de registratie</w:t>
            </w:r>
          </w:p>
          <w:p w:rsidR="00E11691" w:rsidRPr="00961F55" w:rsidRDefault="00E11691" w:rsidP="00E11691">
            <w:pPr>
              <w:pStyle w:val="Definitie"/>
              <w:rPr>
                <w:rFonts w:ascii="Verdana" w:hAnsi="Verdana"/>
                <w:sz w:val="16"/>
                <w:szCs w:val="16"/>
                <w:lang w:val="nl-NL"/>
              </w:rPr>
            </w:pPr>
            <w:r w:rsidRPr="00961F55">
              <w:rPr>
                <w:rFonts w:ascii="Verdana" w:hAnsi="Verdana"/>
                <w:sz w:val="16"/>
                <w:szCs w:val="16"/>
                <w:lang w:val="nl-NL"/>
              </w:rPr>
              <w:t>OPMERKING</w:t>
            </w:r>
            <w:r w:rsidRPr="00961F55">
              <w:rPr>
                <w:rFonts w:ascii="Verdana" w:hAnsi="Verdana"/>
                <w:sz w:val="16"/>
                <w:szCs w:val="16"/>
                <w:lang w:val="nl-NL"/>
              </w:rPr>
              <w:tab/>
              <w:t>de registratiehouder is de organisatie die unieke objectidentificaties toekent voor objecten in een registratie</w:t>
            </w:r>
          </w:p>
        </w:tc>
      </w:tr>
      <w:tr w:rsidR="00E11691" w:rsidRPr="00961F55" w:rsidTr="00E11691">
        <w:tc>
          <w:tcPr>
            <w:tcW w:w="9212" w:type="dxa"/>
          </w:tcPr>
          <w:p w:rsidR="00E11691" w:rsidRPr="00961F55" w:rsidRDefault="00E11691" w:rsidP="00E11691">
            <w:pPr>
              <w:pStyle w:val="Termen"/>
              <w:tabs>
                <w:tab w:val="clear" w:pos="432"/>
              </w:tabs>
              <w:rPr>
                <w:rFonts w:ascii="Verdana" w:hAnsi="Verdana"/>
                <w:sz w:val="16"/>
                <w:szCs w:val="16"/>
                <w:lang w:val="nl-NL"/>
              </w:rPr>
            </w:pPr>
            <w:r w:rsidRPr="00961F55">
              <w:rPr>
                <w:rFonts w:ascii="Verdana" w:hAnsi="Verdana"/>
                <w:sz w:val="16"/>
                <w:szCs w:val="16"/>
                <w:lang w:val="nl-NL"/>
              </w:rPr>
              <w:t>rep</w:t>
            </w:r>
            <w:r>
              <w:rPr>
                <w:rFonts w:ascii="Verdana" w:hAnsi="Verdana"/>
                <w:sz w:val="16"/>
                <w:szCs w:val="16"/>
                <w:lang w:val="nl-NL"/>
              </w:rPr>
              <w:t>resentatie</w:t>
            </w:r>
          </w:p>
          <w:p w:rsidR="00E11691" w:rsidRPr="00961F55" w:rsidRDefault="00E11691" w:rsidP="00E11691">
            <w:pPr>
              <w:pStyle w:val="Definitie"/>
              <w:rPr>
                <w:rFonts w:ascii="Verdana" w:hAnsi="Verdana"/>
                <w:sz w:val="16"/>
                <w:szCs w:val="16"/>
                <w:lang w:val="nl-NL"/>
              </w:rPr>
            </w:pPr>
            <w:r w:rsidRPr="00961F55">
              <w:rPr>
                <w:rFonts w:ascii="Verdana" w:hAnsi="Verdana"/>
                <w:sz w:val="16"/>
                <w:szCs w:val="16"/>
                <w:lang w:val="nl-NL"/>
              </w:rPr>
              <w:t xml:space="preserve">inhoudelijk vastleggen van de werkelijkheid. </w:t>
            </w:r>
          </w:p>
          <w:p w:rsidR="00E11691" w:rsidRPr="00961F55" w:rsidRDefault="00E11691" w:rsidP="00E11691">
            <w:pPr>
              <w:pStyle w:val="Definitie"/>
              <w:rPr>
                <w:rFonts w:ascii="Verdana" w:hAnsi="Verdana" w:cs="Arial"/>
                <w:color w:val="000000"/>
                <w:sz w:val="16"/>
                <w:szCs w:val="16"/>
                <w:lang w:val="nl-NL"/>
              </w:rPr>
            </w:pPr>
            <w:r w:rsidRPr="00961F55">
              <w:rPr>
                <w:rFonts w:ascii="Verdana" w:hAnsi="Verdana"/>
                <w:sz w:val="16"/>
                <w:szCs w:val="16"/>
                <w:lang w:val="nl-NL"/>
              </w:rPr>
              <w:t>OPMERKING</w:t>
            </w:r>
            <w:r w:rsidRPr="00961F55">
              <w:rPr>
                <w:rFonts w:ascii="Verdana" w:hAnsi="Verdana"/>
                <w:sz w:val="16"/>
                <w:szCs w:val="16"/>
                <w:lang w:val="nl-NL"/>
              </w:rPr>
              <w:tab/>
              <w:t>Het informatiemodel is een representatie van de werkelijkheid.</w:t>
            </w:r>
          </w:p>
        </w:tc>
      </w:tr>
      <w:tr w:rsidR="00E11691" w:rsidRPr="00961F55" w:rsidTr="00E11691">
        <w:tc>
          <w:tcPr>
            <w:tcW w:w="9212" w:type="dxa"/>
          </w:tcPr>
          <w:p w:rsidR="00E11691" w:rsidRPr="00961F55" w:rsidRDefault="00E11691" w:rsidP="00E11691">
            <w:pPr>
              <w:pStyle w:val="Termen"/>
              <w:tabs>
                <w:tab w:val="clear" w:pos="432"/>
              </w:tabs>
              <w:rPr>
                <w:rFonts w:ascii="Verdana" w:hAnsi="Verdana"/>
                <w:b w:val="0"/>
                <w:sz w:val="16"/>
                <w:szCs w:val="16"/>
                <w:lang w:val="nl-NL"/>
              </w:rPr>
            </w:pPr>
            <w:r w:rsidRPr="00961F55">
              <w:rPr>
                <w:rFonts w:ascii="Verdana" w:hAnsi="Verdana"/>
                <w:sz w:val="16"/>
                <w:szCs w:val="16"/>
                <w:lang w:val="nl-NL"/>
              </w:rPr>
              <w:t>ruimtelijk referentiesysteem</w:t>
            </w:r>
          </w:p>
          <w:p w:rsidR="00E11691" w:rsidRPr="00961F55" w:rsidRDefault="00E11691" w:rsidP="00E11691">
            <w:pPr>
              <w:pStyle w:val="Definitie"/>
              <w:rPr>
                <w:rFonts w:ascii="Verdana" w:hAnsi="Verdana"/>
                <w:sz w:val="16"/>
                <w:szCs w:val="16"/>
                <w:lang w:val="nl-NL"/>
              </w:rPr>
            </w:pPr>
            <w:r w:rsidRPr="00961F55">
              <w:rPr>
                <w:rFonts w:ascii="Verdana" w:hAnsi="Verdana"/>
                <w:sz w:val="16"/>
                <w:szCs w:val="16"/>
                <w:lang w:val="nl-NL"/>
              </w:rPr>
              <w:t>model (systeem) voor identificatie van een positie (locatie) in de werkelijkheid</w:t>
            </w:r>
          </w:p>
          <w:p w:rsidR="00E11691" w:rsidRPr="00961F55" w:rsidRDefault="00E11691" w:rsidP="00E11691">
            <w:pPr>
              <w:pStyle w:val="opmerking"/>
              <w:rPr>
                <w:rFonts w:ascii="Verdana" w:hAnsi="Verdana"/>
                <w:sz w:val="16"/>
                <w:szCs w:val="16"/>
              </w:rPr>
            </w:pPr>
            <w:r w:rsidRPr="00961F55">
              <w:rPr>
                <w:rFonts w:ascii="Verdana" w:hAnsi="Verdana"/>
                <w:sz w:val="16"/>
                <w:szCs w:val="16"/>
              </w:rPr>
              <w:t>OPMERKING</w:t>
            </w:r>
            <w:r w:rsidRPr="00961F55">
              <w:rPr>
                <w:rFonts w:ascii="Verdana" w:hAnsi="Verdana"/>
                <w:sz w:val="16"/>
                <w:szCs w:val="16"/>
              </w:rPr>
              <w:tab/>
              <w:t xml:space="preserve">Identificatie van een positie kan door coördinaten (directe locatie) en door geografische </w:t>
            </w:r>
            <w:proofErr w:type="spellStart"/>
            <w:r w:rsidRPr="00961F55">
              <w:rPr>
                <w:rFonts w:ascii="Verdana" w:hAnsi="Verdana"/>
                <w:sz w:val="16"/>
                <w:szCs w:val="16"/>
              </w:rPr>
              <w:t>identificatoren</w:t>
            </w:r>
            <w:proofErr w:type="spellEnd"/>
            <w:r w:rsidRPr="00961F55">
              <w:rPr>
                <w:rFonts w:ascii="Verdana" w:hAnsi="Verdana"/>
                <w:sz w:val="16"/>
                <w:szCs w:val="16"/>
              </w:rPr>
              <w:t xml:space="preserve"> (indirecte locatie).</w:t>
            </w:r>
          </w:p>
        </w:tc>
      </w:tr>
      <w:tr w:rsidR="00E11691" w:rsidRPr="00961F55" w:rsidTr="00E11691">
        <w:tc>
          <w:tcPr>
            <w:tcW w:w="9212" w:type="dxa"/>
          </w:tcPr>
          <w:p w:rsidR="00E11691" w:rsidRPr="00961F55" w:rsidRDefault="00E11691" w:rsidP="00E11691">
            <w:pPr>
              <w:pStyle w:val="Termen"/>
              <w:tabs>
                <w:tab w:val="clear" w:pos="432"/>
              </w:tabs>
              <w:rPr>
                <w:rFonts w:ascii="Verdana" w:hAnsi="Verdana"/>
                <w:sz w:val="16"/>
                <w:szCs w:val="16"/>
                <w:lang w:val="nl-NL"/>
              </w:rPr>
            </w:pPr>
            <w:r w:rsidRPr="00961F55">
              <w:rPr>
                <w:rFonts w:ascii="Verdana" w:hAnsi="Verdana"/>
                <w:sz w:val="16"/>
                <w:szCs w:val="16"/>
                <w:lang w:val="nl-NL"/>
              </w:rPr>
              <w:t>sectormodel</w:t>
            </w:r>
          </w:p>
          <w:p w:rsidR="00E11691" w:rsidRPr="00961F55" w:rsidRDefault="00E11691" w:rsidP="00E11691">
            <w:pPr>
              <w:pStyle w:val="Definitie"/>
              <w:rPr>
                <w:rFonts w:ascii="Verdana" w:hAnsi="Verdana"/>
                <w:sz w:val="16"/>
                <w:szCs w:val="16"/>
                <w:lang w:val="nl-NL"/>
              </w:rPr>
            </w:pPr>
            <w:r w:rsidRPr="00961F55">
              <w:rPr>
                <w:rFonts w:ascii="Verdana" w:hAnsi="Verdana"/>
                <w:sz w:val="16"/>
                <w:szCs w:val="16"/>
                <w:lang w:val="nl-NL"/>
              </w:rPr>
              <w:t>model voor beschrijving van de werkelijkheid binnen het domein van een beleidsveld</w:t>
            </w:r>
          </w:p>
        </w:tc>
      </w:tr>
      <w:tr w:rsidR="00E11691" w:rsidRPr="00961F55" w:rsidTr="00E11691">
        <w:tc>
          <w:tcPr>
            <w:tcW w:w="9212" w:type="dxa"/>
          </w:tcPr>
          <w:p w:rsidR="00E11691" w:rsidRPr="00961F55" w:rsidRDefault="00E11691" w:rsidP="00E11691">
            <w:pPr>
              <w:pStyle w:val="Termen"/>
              <w:tabs>
                <w:tab w:val="clear" w:pos="432"/>
              </w:tabs>
              <w:rPr>
                <w:rFonts w:ascii="Verdana" w:hAnsi="Verdana"/>
                <w:b w:val="0"/>
                <w:sz w:val="16"/>
                <w:szCs w:val="16"/>
                <w:lang w:val="nl-NL"/>
              </w:rPr>
            </w:pPr>
            <w:r w:rsidRPr="00961F55">
              <w:rPr>
                <w:rFonts w:ascii="Verdana" w:hAnsi="Verdana"/>
                <w:sz w:val="16"/>
                <w:szCs w:val="16"/>
                <w:lang w:val="nl-NL"/>
              </w:rPr>
              <w:t>symbool</w:t>
            </w:r>
          </w:p>
          <w:p w:rsidR="00E11691" w:rsidRPr="00961F55" w:rsidRDefault="00E11691" w:rsidP="00E11691">
            <w:pPr>
              <w:pStyle w:val="Definitie"/>
              <w:rPr>
                <w:rFonts w:ascii="Verdana" w:hAnsi="Verdana"/>
                <w:sz w:val="16"/>
                <w:szCs w:val="16"/>
                <w:lang w:val="nl-NL"/>
              </w:rPr>
            </w:pPr>
            <w:proofErr w:type="spellStart"/>
            <w:r w:rsidRPr="00961F55">
              <w:rPr>
                <w:rFonts w:ascii="Verdana" w:hAnsi="Verdana"/>
                <w:sz w:val="16"/>
                <w:szCs w:val="16"/>
                <w:lang w:val="nl-NL"/>
              </w:rPr>
              <w:t>presentatieprimitieve</w:t>
            </w:r>
            <w:proofErr w:type="spellEnd"/>
            <w:r w:rsidRPr="00961F55">
              <w:rPr>
                <w:rFonts w:ascii="Verdana" w:hAnsi="Verdana"/>
                <w:sz w:val="16"/>
                <w:szCs w:val="16"/>
                <w:lang w:val="nl-NL"/>
              </w:rPr>
              <w:t xml:space="preserve"> van grafische, audio of tactiele aard of een combinatie hiervan</w:t>
            </w:r>
          </w:p>
        </w:tc>
      </w:tr>
      <w:tr w:rsidR="00E11691" w:rsidRPr="00961F55" w:rsidTr="00E11691">
        <w:tc>
          <w:tcPr>
            <w:tcW w:w="9212" w:type="dxa"/>
          </w:tcPr>
          <w:p w:rsidR="00E11691" w:rsidRPr="00A67056" w:rsidRDefault="00E11691" w:rsidP="00E11691">
            <w:pPr>
              <w:rPr>
                <w:b/>
              </w:rPr>
            </w:pPr>
            <w:r>
              <w:rPr>
                <w:b/>
              </w:rPr>
              <w:t>t</w:t>
            </w:r>
            <w:r w:rsidRPr="00A67056">
              <w:rPr>
                <w:b/>
              </w:rPr>
              <w:t>emporeel referentiesysteem</w:t>
            </w:r>
          </w:p>
          <w:p w:rsidR="00E11691" w:rsidRDefault="00E11691" w:rsidP="00E11691">
            <w:r>
              <w:t>Referentiesysteem waarin de tijd is bepaald.</w:t>
            </w:r>
          </w:p>
          <w:p w:rsidR="00E11691" w:rsidRDefault="00E11691" w:rsidP="00E11691"/>
        </w:tc>
      </w:tr>
      <w:tr w:rsidR="00E11691" w:rsidRPr="00961F55" w:rsidTr="00E11691">
        <w:tc>
          <w:tcPr>
            <w:tcW w:w="9212" w:type="dxa"/>
          </w:tcPr>
          <w:p w:rsidR="00E11691" w:rsidRPr="002A4103" w:rsidRDefault="00CD35A6" w:rsidP="00E11691">
            <w:pPr>
              <w:rPr>
                <w:b/>
              </w:rPr>
            </w:pPr>
            <w:r>
              <w:rPr>
                <w:b/>
              </w:rPr>
              <w:t>n</w:t>
            </w:r>
            <w:r w:rsidR="00E11691" w:rsidRPr="002A4103">
              <w:rPr>
                <w:b/>
              </w:rPr>
              <w:t>etwerktopologie</w:t>
            </w:r>
          </w:p>
          <w:p w:rsidR="00E11691" w:rsidRDefault="00561216" w:rsidP="00E11691">
            <w:pPr>
              <w:rPr>
                <w:lang w:eastAsia="en-US"/>
              </w:rPr>
            </w:pPr>
            <w:r>
              <w:rPr>
                <w:lang w:eastAsia="en-US"/>
              </w:rPr>
              <w:t>beschrijving van</w:t>
            </w:r>
            <w:r w:rsidR="00455BC2" w:rsidRPr="00DB2583">
              <w:rPr>
                <w:lang w:eastAsia="en-US"/>
              </w:rPr>
              <w:t xml:space="preserve"> de plaats van de knooppunten en de onderlinge verbindingen</w:t>
            </w:r>
            <w:r>
              <w:rPr>
                <w:lang w:eastAsia="en-US"/>
              </w:rPr>
              <w:t xml:space="preserve"> in een netwerk</w:t>
            </w:r>
          </w:p>
          <w:p w:rsidR="00561216" w:rsidRPr="00961F55" w:rsidRDefault="00561216" w:rsidP="00E11691"/>
        </w:tc>
      </w:tr>
      <w:tr w:rsidR="00E11691" w:rsidRPr="00961F55" w:rsidTr="00E11691">
        <w:tc>
          <w:tcPr>
            <w:tcW w:w="9212" w:type="dxa"/>
          </w:tcPr>
          <w:p w:rsidR="00E11691" w:rsidRPr="00A67056" w:rsidRDefault="00561216" w:rsidP="00E11691">
            <w:pPr>
              <w:rPr>
                <w:b/>
              </w:rPr>
            </w:pPr>
            <w:r>
              <w:rPr>
                <w:b/>
              </w:rPr>
              <w:t>r</w:t>
            </w:r>
            <w:r w:rsidRPr="00A67056">
              <w:rPr>
                <w:b/>
              </w:rPr>
              <w:t>asterformaat</w:t>
            </w:r>
          </w:p>
          <w:p w:rsidR="00E11691" w:rsidRDefault="00E11691" w:rsidP="00E11691">
            <w:r>
              <w:t>representatie van beeld middel een gewoonlijk rechthoekig patroon van parallelle lijnen (v)</w:t>
            </w:r>
          </w:p>
          <w:p w:rsidR="00E11691" w:rsidRPr="00961F55" w:rsidRDefault="00E11691" w:rsidP="00E11691"/>
        </w:tc>
      </w:tr>
      <w:tr w:rsidR="00E11691" w:rsidRPr="00961F55" w:rsidTr="00E11691">
        <w:tc>
          <w:tcPr>
            <w:tcW w:w="9212" w:type="dxa"/>
          </w:tcPr>
          <w:p w:rsidR="00E11691" w:rsidRPr="00A67056" w:rsidRDefault="00E11691" w:rsidP="00E11691">
            <w:pPr>
              <w:rPr>
                <w:b/>
              </w:rPr>
            </w:pPr>
            <w:r>
              <w:rPr>
                <w:b/>
              </w:rPr>
              <w:t>v</w:t>
            </w:r>
            <w:r w:rsidRPr="00A67056">
              <w:rPr>
                <w:b/>
              </w:rPr>
              <w:t>ectorformaat</w:t>
            </w:r>
          </w:p>
          <w:p w:rsidR="00E11691" w:rsidRDefault="00E11691" w:rsidP="00E11691">
            <w:r>
              <w:t>representatie van geometrie middels geometrische primitieven</w:t>
            </w:r>
          </w:p>
          <w:p w:rsidR="00E11691" w:rsidRPr="00961F55" w:rsidRDefault="00E11691" w:rsidP="00E11691"/>
        </w:tc>
      </w:tr>
      <w:tr w:rsidR="00E11691" w:rsidRPr="00A67056" w:rsidTr="00E11691">
        <w:tc>
          <w:tcPr>
            <w:tcW w:w="9212" w:type="dxa"/>
          </w:tcPr>
          <w:p w:rsidR="00E11691" w:rsidRPr="00B15657" w:rsidRDefault="00E11691" w:rsidP="00E11691">
            <w:pPr>
              <w:rPr>
                <w:b/>
                <w:lang w:val="en-GB"/>
              </w:rPr>
            </w:pPr>
            <w:r w:rsidRPr="00B15657">
              <w:rPr>
                <w:b/>
                <w:lang w:val="en-GB"/>
              </w:rPr>
              <w:t>view service</w:t>
            </w:r>
          </w:p>
          <w:p w:rsidR="00E11691" w:rsidRPr="00B15657" w:rsidRDefault="0022319C" w:rsidP="00E11691">
            <w:pPr>
              <w:rPr>
                <w:lang w:val="en-GB"/>
              </w:rPr>
            </w:pPr>
            <w:r>
              <w:rPr>
                <w:lang w:val="en-GB"/>
              </w:rPr>
              <w:t>s</w:t>
            </w:r>
            <w:r w:rsidRPr="00B15657">
              <w:rPr>
                <w:lang w:val="en-GB"/>
              </w:rPr>
              <w:t xml:space="preserve">ervice </w:t>
            </w:r>
            <w:r w:rsidR="00E11691" w:rsidRPr="00B15657">
              <w:rPr>
                <w:lang w:val="en-GB"/>
              </w:rPr>
              <w:t>that makes it possible, as a minimum, to display, navigate, zoom in and out, pan or overlay viewable spatial data sets and to display legend information and any relevant content of metadata.</w:t>
            </w:r>
          </w:p>
          <w:p w:rsidR="00E11691" w:rsidRDefault="00E11691" w:rsidP="00E11691">
            <w:r>
              <w:t>INSPIRE</w:t>
            </w:r>
          </w:p>
          <w:p w:rsidR="00E11691" w:rsidRPr="00A67056" w:rsidRDefault="00E11691" w:rsidP="00E11691">
            <w:pPr>
              <w:rPr>
                <w:b/>
                <w:lang w:val="en-GB"/>
              </w:rPr>
            </w:pPr>
          </w:p>
        </w:tc>
      </w:tr>
      <w:tr w:rsidR="00E11691" w:rsidRPr="00961F55" w:rsidTr="00E11691">
        <w:tc>
          <w:tcPr>
            <w:tcW w:w="9212" w:type="dxa"/>
          </w:tcPr>
          <w:p w:rsidR="00E11691" w:rsidRPr="00961F55" w:rsidRDefault="00E11691" w:rsidP="00E11691">
            <w:pPr>
              <w:pStyle w:val="Termen"/>
              <w:tabs>
                <w:tab w:val="clear" w:pos="432"/>
              </w:tabs>
              <w:rPr>
                <w:rFonts w:ascii="Verdana" w:hAnsi="Verdana"/>
                <w:sz w:val="16"/>
                <w:szCs w:val="16"/>
                <w:lang w:val="nl-NL"/>
              </w:rPr>
            </w:pPr>
            <w:proofErr w:type="spellStart"/>
            <w:r w:rsidRPr="00961F55">
              <w:rPr>
                <w:rFonts w:ascii="Verdana" w:hAnsi="Verdana"/>
                <w:sz w:val="16"/>
                <w:szCs w:val="16"/>
                <w:lang w:val="nl-NL"/>
              </w:rPr>
              <w:t>void</w:t>
            </w:r>
            <w:proofErr w:type="spellEnd"/>
            <w:r w:rsidRPr="00961F55">
              <w:rPr>
                <w:rFonts w:ascii="Verdana" w:hAnsi="Verdana"/>
                <w:b w:val="0"/>
                <w:sz w:val="16"/>
                <w:szCs w:val="16"/>
                <w:lang w:val="nl-NL"/>
              </w:rPr>
              <w:t>, nl</w:t>
            </w:r>
          </w:p>
          <w:p w:rsidR="00E11691" w:rsidRPr="00961F55" w:rsidRDefault="00E11691" w:rsidP="00E11691">
            <w:pPr>
              <w:pStyle w:val="Termen"/>
              <w:tabs>
                <w:tab w:val="clear" w:pos="432"/>
              </w:tabs>
              <w:rPr>
                <w:rFonts w:ascii="Verdana" w:hAnsi="Verdana"/>
                <w:b w:val="0"/>
                <w:sz w:val="16"/>
                <w:szCs w:val="16"/>
                <w:lang w:val="nl-NL"/>
              </w:rPr>
            </w:pPr>
            <w:proofErr w:type="spellStart"/>
            <w:r w:rsidRPr="00961F55">
              <w:rPr>
                <w:rFonts w:ascii="Verdana" w:hAnsi="Verdana"/>
                <w:b w:val="0"/>
                <w:sz w:val="16"/>
                <w:szCs w:val="16"/>
                <w:lang w:val="nl-NL"/>
              </w:rPr>
              <w:t>void</w:t>
            </w:r>
            <w:proofErr w:type="spellEnd"/>
            <w:r w:rsidRPr="00961F55">
              <w:rPr>
                <w:rFonts w:ascii="Verdana" w:hAnsi="Verdana"/>
                <w:b w:val="0"/>
                <w:sz w:val="16"/>
                <w:szCs w:val="16"/>
                <w:lang w:val="nl-NL"/>
              </w:rPr>
              <w:t>, en</w:t>
            </w:r>
          </w:p>
          <w:p w:rsidR="00E11691" w:rsidRPr="00961F55" w:rsidRDefault="00E11691" w:rsidP="00E11691">
            <w:pPr>
              <w:pStyle w:val="Definitie"/>
              <w:rPr>
                <w:rFonts w:ascii="Verdana" w:hAnsi="Verdana"/>
                <w:sz w:val="16"/>
                <w:szCs w:val="16"/>
                <w:lang w:val="nl-NL"/>
              </w:rPr>
            </w:pPr>
            <w:r w:rsidRPr="00961F55">
              <w:rPr>
                <w:rFonts w:ascii="Verdana" w:hAnsi="Verdana"/>
                <w:sz w:val="16"/>
                <w:szCs w:val="16"/>
                <w:lang w:val="nl-NL"/>
              </w:rPr>
              <w:t>object, of kenmerk van een object, dat syntactisch of semantisch is vereist, maar dat in de gegeven instantie geen informatie bevat</w:t>
            </w:r>
          </w:p>
        </w:tc>
      </w:tr>
      <w:tr w:rsidR="00E11691" w:rsidRPr="00961F55" w:rsidTr="00E11691">
        <w:tc>
          <w:tcPr>
            <w:tcW w:w="9212" w:type="dxa"/>
          </w:tcPr>
          <w:p w:rsidR="00E11691" w:rsidRPr="00A67056" w:rsidRDefault="00E11691" w:rsidP="00E11691">
            <w:pPr>
              <w:rPr>
                <w:b/>
              </w:rPr>
            </w:pPr>
            <w:proofErr w:type="spellStart"/>
            <w:r>
              <w:rPr>
                <w:b/>
              </w:rPr>
              <w:t>w</w:t>
            </w:r>
            <w:r w:rsidRPr="00A67056">
              <w:rPr>
                <w:b/>
              </w:rPr>
              <w:t>aardelijst</w:t>
            </w:r>
            <w:proofErr w:type="spellEnd"/>
          </w:p>
          <w:p w:rsidR="00E11691" w:rsidRDefault="00E11691" w:rsidP="00E11691">
            <w:r>
              <w:t>lijst van waarden</w:t>
            </w:r>
          </w:p>
          <w:p w:rsidR="00E11691" w:rsidRPr="00961F55" w:rsidRDefault="00E11691" w:rsidP="00E11691"/>
        </w:tc>
      </w:tr>
      <w:tr w:rsidR="00E11691" w:rsidRPr="00961F55" w:rsidTr="00E11691">
        <w:tc>
          <w:tcPr>
            <w:tcW w:w="9212" w:type="dxa"/>
          </w:tcPr>
          <w:p w:rsidR="00E11691" w:rsidRDefault="00CD35A6" w:rsidP="00E11691">
            <w:pPr>
              <w:pStyle w:val="Termen"/>
              <w:tabs>
                <w:tab w:val="clear" w:pos="432"/>
              </w:tabs>
              <w:rPr>
                <w:rFonts w:ascii="Verdana" w:hAnsi="Verdana"/>
                <w:sz w:val="16"/>
                <w:szCs w:val="16"/>
                <w:lang w:val="nl-NL"/>
              </w:rPr>
            </w:pPr>
            <w:r>
              <w:rPr>
                <w:rFonts w:ascii="Verdana" w:hAnsi="Verdana"/>
                <w:sz w:val="16"/>
                <w:szCs w:val="16"/>
                <w:lang w:val="nl-NL"/>
              </w:rPr>
              <w:lastRenderedPageBreak/>
              <w:t>w</w:t>
            </w:r>
            <w:r w:rsidR="00E11691">
              <w:rPr>
                <w:rFonts w:ascii="Verdana" w:hAnsi="Verdana"/>
                <w:sz w:val="16"/>
                <w:szCs w:val="16"/>
                <w:lang w:val="nl-NL"/>
              </w:rPr>
              <w:t>erkelijkheid</w:t>
            </w:r>
          </w:p>
          <w:p w:rsidR="00E11691" w:rsidRDefault="00E11691" w:rsidP="00E11691">
            <w:pPr>
              <w:pStyle w:val="Termen"/>
              <w:tabs>
                <w:tab w:val="clear" w:pos="432"/>
              </w:tabs>
              <w:rPr>
                <w:rFonts w:ascii="Verdana" w:hAnsi="Verdana"/>
                <w:b w:val="0"/>
                <w:sz w:val="16"/>
                <w:szCs w:val="16"/>
                <w:lang w:val="nl-NL"/>
              </w:rPr>
            </w:pPr>
            <w:r w:rsidRPr="00987F18">
              <w:rPr>
                <w:rFonts w:ascii="Verdana" w:hAnsi="Verdana"/>
                <w:b w:val="0"/>
                <w:sz w:val="16"/>
                <w:szCs w:val="16"/>
                <w:lang w:val="nl-NL"/>
              </w:rPr>
              <w:t>beeld van de echte of hypothetische wereld die alles van belang omvat</w:t>
            </w:r>
          </w:p>
          <w:p w:rsidR="00E11691" w:rsidRPr="00987F18" w:rsidRDefault="00E11691" w:rsidP="00E11691"/>
        </w:tc>
      </w:tr>
    </w:tbl>
    <w:p w:rsidR="00576E1A" w:rsidRDefault="00576E1A" w:rsidP="00576E1A">
      <w:pPr>
        <w:pStyle w:val="Paragraaftitel"/>
        <w:spacing w:line="240" w:lineRule="atLeast"/>
      </w:pPr>
      <w:bookmarkStart w:id="635" w:name="_Toc434956070"/>
      <w:bookmarkStart w:id="636" w:name="_Toc434956071"/>
      <w:bookmarkStart w:id="637" w:name="_Toc434956072"/>
      <w:bookmarkStart w:id="638" w:name="_Toc434956073"/>
      <w:bookmarkStart w:id="639" w:name="_Toc434956074"/>
      <w:bookmarkStart w:id="640" w:name="_Toc434956075"/>
      <w:bookmarkStart w:id="641" w:name="_Toc434956076"/>
      <w:bookmarkStart w:id="642" w:name="_Toc434956077"/>
      <w:bookmarkStart w:id="643" w:name="_Toc434956078"/>
      <w:bookmarkStart w:id="644" w:name="_Toc434956079"/>
      <w:bookmarkStart w:id="645" w:name="_Toc434956080"/>
      <w:bookmarkStart w:id="646" w:name="_Toc434956081"/>
      <w:bookmarkStart w:id="647" w:name="_Toc434956082"/>
      <w:bookmarkStart w:id="648" w:name="_Toc434956083"/>
      <w:bookmarkStart w:id="649" w:name="_Toc434956084"/>
      <w:bookmarkStart w:id="650" w:name="_Toc473473875"/>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t>Symbolen en afkortingen</w:t>
      </w:r>
      <w:r w:rsidR="00283BD6">
        <w:t>.</w:t>
      </w:r>
      <w:bookmarkEnd w:id="650"/>
    </w:p>
    <w:p w:rsidR="00E548CF" w:rsidRDefault="00E548CF" w:rsidP="00E548CF">
      <w:r>
        <w:t>Lijst van afkortingen en acroniemen die worden gehanteerd in deze data specificatie.</w:t>
      </w:r>
    </w:p>
    <w:p w:rsidR="00E11691" w:rsidRDefault="00E11691" w:rsidP="00B93692">
      <w:pPr>
        <w:spacing w:line="240" w:lineRule="atLeast"/>
        <w:jc w:val="left"/>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2"/>
      </w:tblGrid>
      <w:tr w:rsidR="00E11691" w:rsidRPr="00B15657" w:rsidTr="00E11691">
        <w:tc>
          <w:tcPr>
            <w:tcW w:w="8802" w:type="dxa"/>
          </w:tcPr>
          <w:p w:rsidR="00E11691" w:rsidRPr="00B15657" w:rsidRDefault="00E11691" w:rsidP="00E11691">
            <w:pPr>
              <w:rPr>
                <w:b/>
              </w:rPr>
            </w:pPr>
            <w:r w:rsidRPr="00B15657">
              <w:rPr>
                <w:b/>
              </w:rPr>
              <w:t>BAG</w:t>
            </w:r>
          </w:p>
          <w:p w:rsidR="00E11691" w:rsidRDefault="00E11691" w:rsidP="00E11691">
            <w:r w:rsidRPr="00B15657">
              <w:t>Basisregistratie Adressen en Gebouwen</w:t>
            </w:r>
          </w:p>
          <w:p w:rsidR="00E11691" w:rsidRPr="00B15657" w:rsidRDefault="00E11691" w:rsidP="00E11691"/>
        </w:tc>
      </w:tr>
      <w:tr w:rsidR="00E11691" w:rsidRPr="00B15657" w:rsidTr="00E11691">
        <w:tc>
          <w:tcPr>
            <w:tcW w:w="8802" w:type="dxa"/>
          </w:tcPr>
          <w:p w:rsidR="00E11691" w:rsidRPr="00B15657" w:rsidRDefault="00E11691" w:rsidP="00E11691">
            <w:pPr>
              <w:rPr>
                <w:b/>
              </w:rPr>
            </w:pPr>
            <w:proofErr w:type="spellStart"/>
            <w:r>
              <w:rPr>
                <w:b/>
              </w:rPr>
              <w:t>BevB</w:t>
            </w:r>
            <w:proofErr w:type="spellEnd"/>
          </w:p>
          <w:p w:rsidR="00E11691" w:rsidRPr="00B15657" w:rsidRDefault="00E11691" w:rsidP="00E11691">
            <w:r>
              <w:t>Besluit externe veiligheid Buisleidingen</w:t>
            </w:r>
          </w:p>
          <w:p w:rsidR="00E11691" w:rsidRPr="00B15657" w:rsidRDefault="00E11691" w:rsidP="00E11691"/>
        </w:tc>
      </w:tr>
      <w:tr w:rsidR="00E11691" w:rsidRPr="00B15657" w:rsidTr="00E11691">
        <w:tc>
          <w:tcPr>
            <w:tcW w:w="8802" w:type="dxa"/>
          </w:tcPr>
          <w:p w:rsidR="00E11691" w:rsidRPr="00B15657" w:rsidRDefault="00E11691" w:rsidP="00E11691">
            <w:pPr>
              <w:rPr>
                <w:b/>
              </w:rPr>
            </w:pPr>
            <w:r w:rsidRPr="00B15657">
              <w:rPr>
                <w:b/>
              </w:rPr>
              <w:t>BGT</w:t>
            </w:r>
          </w:p>
          <w:p w:rsidR="00E11691" w:rsidRPr="00B15657" w:rsidRDefault="00E11691" w:rsidP="00E11691">
            <w:r w:rsidRPr="00B15657">
              <w:t>Basisregistratie Grootschalige Topografie</w:t>
            </w:r>
          </w:p>
          <w:p w:rsidR="00E11691" w:rsidRPr="00B15657" w:rsidRDefault="00E11691" w:rsidP="00E11691"/>
        </w:tc>
      </w:tr>
      <w:tr w:rsidR="00E11691" w:rsidRPr="00B15657" w:rsidTr="00E11691">
        <w:tc>
          <w:tcPr>
            <w:tcW w:w="8802" w:type="dxa"/>
          </w:tcPr>
          <w:p w:rsidR="00E11691" w:rsidRPr="00B15657" w:rsidRDefault="00E11691" w:rsidP="00E11691">
            <w:pPr>
              <w:rPr>
                <w:b/>
              </w:rPr>
            </w:pPr>
            <w:r w:rsidRPr="00B15657">
              <w:rPr>
                <w:b/>
              </w:rPr>
              <w:t>BOMOS</w:t>
            </w:r>
          </w:p>
          <w:p w:rsidR="00E11691" w:rsidRPr="00B15657" w:rsidRDefault="00E11691" w:rsidP="00E11691">
            <w:r w:rsidRPr="00B15657">
              <w:t>Beheer- en ontwikkelmodel Open Standaarden</w:t>
            </w:r>
          </w:p>
          <w:p w:rsidR="00E11691" w:rsidRPr="00B15657" w:rsidRDefault="00E11691" w:rsidP="00E11691"/>
        </w:tc>
      </w:tr>
      <w:tr w:rsidR="00E11691" w:rsidRPr="00B15657" w:rsidTr="00E11691">
        <w:tc>
          <w:tcPr>
            <w:tcW w:w="8802" w:type="dxa"/>
          </w:tcPr>
          <w:p w:rsidR="00E11691" w:rsidRPr="00B15657" w:rsidRDefault="00E11691" w:rsidP="00E11691">
            <w:pPr>
              <w:rPr>
                <w:b/>
              </w:rPr>
            </w:pPr>
            <w:r>
              <w:rPr>
                <w:b/>
              </w:rPr>
              <w:t>EC61</w:t>
            </w:r>
          </w:p>
          <w:p w:rsidR="00E11691" w:rsidRDefault="00E11691" w:rsidP="00E11691">
            <w:r w:rsidRPr="00B15657">
              <w:t>EU richtlijn voor een Verordening van het Europees Parlement en Raad over maatregelen om de kosten van de aanleg van elektronische hogesnelheidscommunicatienetwerken te verlagen.</w:t>
            </w:r>
          </w:p>
          <w:p w:rsidR="00E11691" w:rsidRPr="00B15657" w:rsidRDefault="00E11691" w:rsidP="00E11691"/>
        </w:tc>
      </w:tr>
      <w:tr w:rsidR="00E11691" w:rsidRPr="00B15657" w:rsidTr="00E11691">
        <w:tc>
          <w:tcPr>
            <w:tcW w:w="8802" w:type="dxa"/>
          </w:tcPr>
          <w:p w:rsidR="00E11691" w:rsidRDefault="00E11691" w:rsidP="00E11691">
            <w:pPr>
              <w:rPr>
                <w:b/>
              </w:rPr>
            </w:pPr>
            <w:r>
              <w:rPr>
                <w:b/>
              </w:rPr>
              <w:t>GML</w:t>
            </w:r>
          </w:p>
          <w:p w:rsidR="00E11691" w:rsidRDefault="00E11691" w:rsidP="00E11691">
            <w:proofErr w:type="spellStart"/>
            <w:r w:rsidRPr="00EE3063">
              <w:t>Geography</w:t>
            </w:r>
            <w:proofErr w:type="spellEnd"/>
            <w:r w:rsidRPr="00EE3063">
              <w:t xml:space="preserve"> </w:t>
            </w:r>
            <w:proofErr w:type="spellStart"/>
            <w:r w:rsidRPr="00EE3063">
              <w:t>Markup</w:t>
            </w:r>
            <w:proofErr w:type="spellEnd"/>
            <w:r w:rsidRPr="00EE3063">
              <w:t xml:space="preserve"> Language</w:t>
            </w:r>
          </w:p>
          <w:p w:rsidR="00E11691" w:rsidRPr="00B15657" w:rsidRDefault="00E11691" w:rsidP="00E11691">
            <w:pPr>
              <w:rPr>
                <w:b/>
              </w:rPr>
            </w:pPr>
          </w:p>
        </w:tc>
      </w:tr>
      <w:tr w:rsidR="00E11691" w:rsidRPr="00B15657" w:rsidTr="00E11691">
        <w:tc>
          <w:tcPr>
            <w:tcW w:w="8802" w:type="dxa"/>
          </w:tcPr>
          <w:p w:rsidR="00E11691" w:rsidRPr="00DB2583" w:rsidRDefault="00AD512E" w:rsidP="00E11691">
            <w:pPr>
              <w:rPr>
                <w:b/>
                <w:lang w:val="en-GB"/>
              </w:rPr>
            </w:pPr>
            <w:r w:rsidRPr="00DB2583">
              <w:rPr>
                <w:b/>
                <w:lang w:val="en-GB"/>
              </w:rPr>
              <w:t>INSPIRE</w:t>
            </w:r>
          </w:p>
          <w:p w:rsidR="00E11691" w:rsidRPr="00DB2583" w:rsidRDefault="00AD512E" w:rsidP="00E11691">
            <w:pPr>
              <w:rPr>
                <w:lang w:val="en-GB"/>
              </w:rPr>
            </w:pPr>
            <w:r w:rsidRPr="00DB2583">
              <w:rPr>
                <w:lang w:val="en-GB"/>
              </w:rPr>
              <w:t>Infrastructure for Spatial Information in Europe.</w:t>
            </w:r>
          </w:p>
          <w:p w:rsidR="00E11691" w:rsidRPr="00B15657" w:rsidRDefault="00E11691" w:rsidP="00E11691">
            <w:r w:rsidRPr="00B15657">
              <w:t xml:space="preserve">De INSPIRE-richtlijn verplicht de Europese lidstaten </w:t>
            </w:r>
            <w:proofErr w:type="spellStart"/>
            <w:r w:rsidRPr="00B15657">
              <w:t>geo</w:t>
            </w:r>
            <w:proofErr w:type="spellEnd"/>
            <w:r w:rsidRPr="00B15657">
              <w:t>-informatie over 34 thema's te voorzien van metadata, te harmoniseren en beschikbaar te stellen via het INSPIRE-portaal volgens leveringsvoorwaarden die het gebruik niet onnodig belemmeren.</w:t>
            </w:r>
          </w:p>
          <w:p w:rsidR="00E11691" w:rsidRPr="00B15657" w:rsidRDefault="00E11691" w:rsidP="00E11691"/>
        </w:tc>
      </w:tr>
      <w:tr w:rsidR="00E11691" w:rsidRPr="00B15657" w:rsidTr="00E11691">
        <w:tc>
          <w:tcPr>
            <w:tcW w:w="8802" w:type="dxa"/>
          </w:tcPr>
          <w:p w:rsidR="00E11691" w:rsidRPr="00B15657" w:rsidRDefault="00E11691" w:rsidP="00E11691">
            <w:pPr>
              <w:rPr>
                <w:b/>
                <w:lang w:val="en-GB"/>
              </w:rPr>
            </w:pPr>
            <w:r w:rsidRPr="00B15657">
              <w:rPr>
                <w:b/>
                <w:lang w:val="en-GB"/>
              </w:rPr>
              <w:t>INSPIRE US</w:t>
            </w:r>
          </w:p>
          <w:p w:rsidR="00E11691" w:rsidRPr="00B15657" w:rsidRDefault="00E11691" w:rsidP="00E11691">
            <w:r w:rsidRPr="002A4103">
              <w:rPr>
                <w:lang w:val="en-GB"/>
              </w:rPr>
              <w:t xml:space="preserve">INSPIRE </w:t>
            </w:r>
            <w:proofErr w:type="spellStart"/>
            <w:r w:rsidRPr="002A4103">
              <w:rPr>
                <w:lang w:val="en-GB"/>
              </w:rPr>
              <w:t>thema</w:t>
            </w:r>
            <w:proofErr w:type="spellEnd"/>
            <w:r w:rsidRPr="002A4103">
              <w:rPr>
                <w:lang w:val="en-GB"/>
              </w:rPr>
              <w:t xml:space="preserve"> Utility Services. </w:t>
            </w:r>
            <w:r w:rsidRPr="00B15657">
              <w:t>Nutsvoorzieningen zoals riolering, afvalbeheer, energievoorziening, watervoorziening</w:t>
            </w:r>
          </w:p>
          <w:p w:rsidR="00E11691" w:rsidRPr="00B15657" w:rsidRDefault="00E11691" w:rsidP="00E11691"/>
        </w:tc>
      </w:tr>
      <w:tr w:rsidR="00E11691" w:rsidRPr="00B15657" w:rsidTr="00E11691">
        <w:tc>
          <w:tcPr>
            <w:tcW w:w="8802" w:type="dxa"/>
          </w:tcPr>
          <w:p w:rsidR="00E11691" w:rsidRPr="00B15657" w:rsidRDefault="00E11691" w:rsidP="00E11691">
            <w:pPr>
              <w:rPr>
                <w:b/>
              </w:rPr>
            </w:pPr>
            <w:r>
              <w:rPr>
                <w:b/>
              </w:rPr>
              <w:t>RRGS</w:t>
            </w:r>
          </w:p>
          <w:p w:rsidR="00E11691" w:rsidRPr="00B15657" w:rsidRDefault="00E11691" w:rsidP="00E11691">
            <w:r>
              <w:t>Risico Register Gevaarlijke Stoffen</w:t>
            </w:r>
          </w:p>
          <w:p w:rsidR="00E11691" w:rsidRPr="00B15657" w:rsidRDefault="00E11691" w:rsidP="00E11691"/>
        </w:tc>
      </w:tr>
      <w:tr w:rsidR="00E11691" w:rsidRPr="00B15657" w:rsidTr="00E11691">
        <w:tc>
          <w:tcPr>
            <w:tcW w:w="8802" w:type="dxa"/>
          </w:tcPr>
          <w:p w:rsidR="00E11691" w:rsidRPr="00EE3063" w:rsidRDefault="00E11691" w:rsidP="00E11691">
            <w:pPr>
              <w:rPr>
                <w:b/>
              </w:rPr>
            </w:pPr>
            <w:r w:rsidRPr="00EE3063">
              <w:rPr>
                <w:b/>
              </w:rPr>
              <w:t>UML</w:t>
            </w:r>
          </w:p>
          <w:p w:rsidR="00E11691" w:rsidRPr="00B15657" w:rsidRDefault="00E11691" w:rsidP="00E11691">
            <w:pPr>
              <w:rPr>
                <w:b/>
              </w:rPr>
            </w:pPr>
            <w:proofErr w:type="spellStart"/>
            <w:r w:rsidRPr="00EE3063">
              <w:t>Unified</w:t>
            </w:r>
            <w:proofErr w:type="spellEnd"/>
            <w:r w:rsidRPr="00EE3063">
              <w:t xml:space="preserve"> </w:t>
            </w:r>
            <w:proofErr w:type="spellStart"/>
            <w:r w:rsidRPr="00EE3063">
              <w:t>Modeling</w:t>
            </w:r>
            <w:proofErr w:type="spellEnd"/>
            <w:r w:rsidRPr="00EE3063">
              <w:t xml:space="preserve"> Language</w:t>
            </w:r>
          </w:p>
        </w:tc>
      </w:tr>
      <w:tr w:rsidR="009C2B75" w:rsidRPr="00B15657" w:rsidTr="00E11691">
        <w:tc>
          <w:tcPr>
            <w:tcW w:w="8802" w:type="dxa"/>
          </w:tcPr>
          <w:p w:rsidR="009C2B75" w:rsidRDefault="009C2B75" w:rsidP="00E11691">
            <w:pPr>
              <w:rPr>
                <w:b/>
              </w:rPr>
            </w:pPr>
          </w:p>
        </w:tc>
      </w:tr>
      <w:tr w:rsidR="00E11691" w:rsidRPr="00B15657" w:rsidTr="00E11691">
        <w:tc>
          <w:tcPr>
            <w:tcW w:w="8802" w:type="dxa"/>
          </w:tcPr>
          <w:p w:rsidR="00E11691" w:rsidRDefault="00E11691" w:rsidP="00E11691">
            <w:pPr>
              <w:rPr>
                <w:b/>
              </w:rPr>
            </w:pPr>
            <w:r>
              <w:rPr>
                <w:b/>
              </w:rPr>
              <w:t>WFS</w:t>
            </w:r>
          </w:p>
          <w:p w:rsidR="00E11691" w:rsidRDefault="00E11691" w:rsidP="00E11691">
            <w:r w:rsidRPr="00EE3063">
              <w:t>Web Feature Service</w:t>
            </w:r>
          </w:p>
          <w:p w:rsidR="00E11691" w:rsidRPr="00EE3063" w:rsidRDefault="00E11691" w:rsidP="00E11691"/>
        </w:tc>
      </w:tr>
      <w:tr w:rsidR="00E11691" w:rsidRPr="00B15657" w:rsidTr="00E11691">
        <w:tc>
          <w:tcPr>
            <w:tcW w:w="8802" w:type="dxa"/>
          </w:tcPr>
          <w:p w:rsidR="00E11691" w:rsidRPr="00B15657" w:rsidRDefault="00E11691" w:rsidP="00E11691">
            <w:pPr>
              <w:rPr>
                <w:b/>
              </w:rPr>
            </w:pPr>
            <w:r>
              <w:rPr>
                <w:b/>
              </w:rPr>
              <w:t>WIBON</w:t>
            </w:r>
          </w:p>
          <w:p w:rsidR="00E11691" w:rsidRDefault="00E11691" w:rsidP="00E11691">
            <w:r w:rsidRPr="00EE3063">
              <w:t xml:space="preserve">Wet </w:t>
            </w:r>
            <w:r>
              <w:t>I</w:t>
            </w:r>
            <w:r w:rsidRPr="00EE3063">
              <w:t xml:space="preserve">nformatie-uitwisseling </w:t>
            </w:r>
            <w:r>
              <w:t>B</w:t>
            </w:r>
            <w:r w:rsidRPr="00EE3063">
              <w:t xml:space="preserve">ovengrondse en </w:t>
            </w:r>
            <w:r>
              <w:t>O</w:t>
            </w:r>
            <w:r w:rsidRPr="00EE3063">
              <w:t>ndergrondse netten</w:t>
            </w:r>
          </w:p>
          <w:p w:rsidR="00E11691" w:rsidRPr="00B15657" w:rsidRDefault="00E11691" w:rsidP="00E11691"/>
        </w:tc>
      </w:tr>
      <w:tr w:rsidR="00E11691" w:rsidRPr="00B15657" w:rsidTr="00E11691">
        <w:tc>
          <w:tcPr>
            <w:tcW w:w="8802" w:type="dxa"/>
          </w:tcPr>
          <w:p w:rsidR="00E11691" w:rsidRPr="00B15657" w:rsidRDefault="00E11691" w:rsidP="00E11691">
            <w:pPr>
              <w:rPr>
                <w:b/>
              </w:rPr>
            </w:pPr>
            <w:r>
              <w:rPr>
                <w:b/>
              </w:rPr>
              <w:t>WION</w:t>
            </w:r>
          </w:p>
          <w:p w:rsidR="00E11691" w:rsidRPr="00B15657" w:rsidRDefault="00E11691" w:rsidP="00E11691">
            <w:r>
              <w:t xml:space="preserve">Wet Informatie-uitwisseling Ondergrondse Netten </w:t>
            </w:r>
          </w:p>
          <w:p w:rsidR="00E11691" w:rsidRPr="00B15657" w:rsidRDefault="00E11691" w:rsidP="00E11691"/>
        </w:tc>
      </w:tr>
      <w:tr w:rsidR="00E11691" w:rsidRPr="00B15657" w:rsidTr="00E11691">
        <w:tc>
          <w:tcPr>
            <w:tcW w:w="8802" w:type="dxa"/>
          </w:tcPr>
          <w:p w:rsidR="00E11691" w:rsidRDefault="00E11691" w:rsidP="00E11691">
            <w:pPr>
              <w:rPr>
                <w:b/>
              </w:rPr>
            </w:pPr>
            <w:r>
              <w:rPr>
                <w:b/>
              </w:rPr>
              <w:t>WMF</w:t>
            </w:r>
          </w:p>
          <w:p w:rsidR="00E11691" w:rsidRDefault="00E11691" w:rsidP="00E11691">
            <w:r w:rsidRPr="00EE3063">
              <w:lastRenderedPageBreak/>
              <w:t>Web Mapping Service</w:t>
            </w:r>
          </w:p>
          <w:p w:rsidR="00E11691" w:rsidRPr="00B15657" w:rsidRDefault="00E11691" w:rsidP="00E11691">
            <w:pPr>
              <w:rPr>
                <w:b/>
              </w:rPr>
            </w:pPr>
          </w:p>
        </w:tc>
      </w:tr>
      <w:tr w:rsidR="00E11691" w:rsidRPr="00B15657" w:rsidTr="00E11691">
        <w:tc>
          <w:tcPr>
            <w:tcW w:w="8802" w:type="dxa"/>
          </w:tcPr>
          <w:p w:rsidR="00E11691" w:rsidRPr="00EE3063" w:rsidRDefault="00E11691" w:rsidP="00E11691">
            <w:pPr>
              <w:rPr>
                <w:b/>
              </w:rPr>
            </w:pPr>
            <w:r w:rsidRPr="00EE3063">
              <w:rPr>
                <w:b/>
              </w:rPr>
              <w:lastRenderedPageBreak/>
              <w:t>XML</w:t>
            </w:r>
          </w:p>
          <w:p w:rsidR="00E11691" w:rsidRPr="00EE3063" w:rsidRDefault="00E11691" w:rsidP="00E11691">
            <w:proofErr w:type="spellStart"/>
            <w:r w:rsidRPr="00EE3063">
              <w:t>Extensible</w:t>
            </w:r>
            <w:proofErr w:type="spellEnd"/>
            <w:r w:rsidRPr="00EE3063">
              <w:t xml:space="preserve"> </w:t>
            </w:r>
            <w:proofErr w:type="spellStart"/>
            <w:r w:rsidRPr="00EE3063">
              <w:t>Markup</w:t>
            </w:r>
            <w:proofErr w:type="spellEnd"/>
            <w:r w:rsidRPr="00EE3063">
              <w:t xml:space="preserve"> Language</w:t>
            </w:r>
          </w:p>
          <w:p w:rsidR="00E11691" w:rsidRPr="00B15657" w:rsidRDefault="00E11691" w:rsidP="00E11691">
            <w:pPr>
              <w:rPr>
                <w:b/>
              </w:rPr>
            </w:pPr>
          </w:p>
        </w:tc>
      </w:tr>
    </w:tbl>
    <w:p w:rsidR="00576E1A" w:rsidRDefault="00576E1A" w:rsidP="00B93692">
      <w:pPr>
        <w:spacing w:line="240" w:lineRule="atLeast"/>
        <w:jc w:val="left"/>
      </w:pPr>
    </w:p>
    <w:p w:rsidR="00576E1A" w:rsidRDefault="00576E1A" w:rsidP="00B93692">
      <w:pPr>
        <w:spacing w:line="240" w:lineRule="atLeast"/>
        <w:jc w:val="left"/>
      </w:pPr>
    </w:p>
    <w:p w:rsidR="00576E1A" w:rsidRDefault="00576E1A" w:rsidP="00576E1A"/>
    <w:p w:rsidR="00576E1A" w:rsidRPr="000427A2" w:rsidRDefault="00576E1A" w:rsidP="00576E1A"/>
    <w:p w:rsidR="00576E1A" w:rsidRPr="007C7339" w:rsidRDefault="00576E1A" w:rsidP="00576E1A">
      <w:pPr>
        <w:pStyle w:val="Hoofdstukx"/>
        <w:pageBreakBefore/>
        <w:spacing w:line="240" w:lineRule="atLeast"/>
      </w:pPr>
    </w:p>
    <w:p w:rsidR="00576E1A" w:rsidRDefault="00576E1A" w:rsidP="00576E1A">
      <w:pPr>
        <w:pStyle w:val="Hoofdstuktitel"/>
        <w:spacing w:line="240" w:lineRule="atLeast"/>
      </w:pPr>
      <w:bookmarkStart w:id="651" w:name="_Toc473473876"/>
      <w:r>
        <w:t>Identificatie</w:t>
      </w:r>
      <w:r w:rsidR="001724FE">
        <w:t xml:space="preserve"> document</w:t>
      </w:r>
      <w:bookmarkEnd w:id="651"/>
    </w:p>
    <w:p w:rsidR="00576E1A" w:rsidRPr="007C7339" w:rsidRDefault="00CD2268" w:rsidP="00576E1A">
      <w:pPr>
        <w:pStyle w:val="Inleidingnatitel"/>
        <w:spacing w:line="240" w:lineRule="atLeast"/>
      </w:pPr>
      <w:r>
        <w:t xml:space="preserve">Dit hoofdstuk beschrijft </w:t>
      </w:r>
      <w:r w:rsidR="00EE28D0">
        <w:t xml:space="preserve">de identificatie van </w:t>
      </w:r>
      <w:r w:rsidR="00524F52">
        <w:t>de dataspecificatie</w:t>
      </w:r>
      <w:r w:rsidR="00E548CF">
        <w:t>.</w:t>
      </w:r>
    </w:p>
    <w:p w:rsidR="00576E1A" w:rsidRDefault="00E548CF" w:rsidP="00E548CF">
      <w:r w:rsidRPr="00E548CF">
        <w:t>In onderstaande tabel is de beschrijvend</w:t>
      </w:r>
      <w:r>
        <w:t>e informatie opgenomen van het data</w:t>
      </w:r>
      <w:r w:rsidR="00524F52">
        <w:t>specificatie</w:t>
      </w:r>
      <w:r>
        <w:t>.</w:t>
      </w:r>
    </w:p>
    <w:p w:rsidR="00E548CF" w:rsidRDefault="00E548CF" w:rsidP="00E548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60"/>
        <w:gridCol w:w="7142"/>
      </w:tblGrid>
      <w:tr w:rsidR="00E548CF" w:rsidRPr="00630A42" w:rsidTr="00E548CF">
        <w:tc>
          <w:tcPr>
            <w:tcW w:w="943" w:type="pct"/>
          </w:tcPr>
          <w:p w:rsidR="00E548CF" w:rsidRPr="006B2CE6" w:rsidRDefault="00E548CF" w:rsidP="006E15C3">
            <w:pPr>
              <w:jc w:val="left"/>
              <w:rPr>
                <w:rFonts w:cs="Arial"/>
              </w:rPr>
            </w:pPr>
            <w:r w:rsidRPr="006B2CE6">
              <w:rPr>
                <w:rFonts w:cs="Arial"/>
              </w:rPr>
              <w:t>Titel</w:t>
            </w:r>
          </w:p>
        </w:tc>
        <w:tc>
          <w:tcPr>
            <w:tcW w:w="4057" w:type="pct"/>
          </w:tcPr>
          <w:p w:rsidR="00E548CF" w:rsidRPr="00F3608E" w:rsidRDefault="00F10FD5" w:rsidP="006E15C3">
            <w:pPr>
              <w:jc w:val="left"/>
              <w:rPr>
                <w:rFonts w:cs="Arial"/>
              </w:rPr>
            </w:pPr>
            <w:r w:rsidRPr="00F3608E">
              <w:rPr>
                <w:rFonts w:cs="Arial"/>
              </w:rPr>
              <w:t>IMKL2015 – Dataspecificatie Utiliteitsnetten.</w:t>
            </w:r>
          </w:p>
          <w:p w:rsidR="00E548CF" w:rsidRPr="00F3608E" w:rsidRDefault="00E548CF" w:rsidP="006E15C3">
            <w:pPr>
              <w:jc w:val="left"/>
              <w:rPr>
                <w:rFonts w:cs="Arial"/>
              </w:rPr>
            </w:pPr>
          </w:p>
        </w:tc>
      </w:tr>
      <w:tr w:rsidR="00E548CF" w:rsidRPr="00630A42" w:rsidTr="00E548CF">
        <w:tc>
          <w:tcPr>
            <w:tcW w:w="943" w:type="pct"/>
          </w:tcPr>
          <w:p w:rsidR="00E548CF" w:rsidRPr="006B2CE6" w:rsidRDefault="00E548CF" w:rsidP="006E15C3">
            <w:pPr>
              <w:jc w:val="left"/>
              <w:rPr>
                <w:rFonts w:cs="Arial"/>
              </w:rPr>
            </w:pPr>
            <w:r w:rsidRPr="006B2CE6">
              <w:rPr>
                <w:rFonts w:cs="Arial"/>
              </w:rPr>
              <w:t>Samenvatting</w:t>
            </w:r>
          </w:p>
        </w:tc>
        <w:tc>
          <w:tcPr>
            <w:tcW w:w="4057" w:type="pct"/>
          </w:tcPr>
          <w:p w:rsidR="00E548CF" w:rsidRPr="00F3608E" w:rsidRDefault="00907237" w:rsidP="00F3608E">
            <w:pPr>
              <w:jc w:val="left"/>
              <w:rPr>
                <w:rFonts w:cs="Arial"/>
              </w:rPr>
            </w:pPr>
            <w:r w:rsidRPr="00F3608E">
              <w:rPr>
                <w:rFonts w:cs="Arial"/>
              </w:rPr>
              <w:t xml:space="preserve">IMKL2015 beschrijft de semantiek van digitale bestanden van utiliteitsnetten. De netten worden getypeerd aan de hand van producten of thema’s: elektriciteit, gas en chemie, drinkwater, afvalwater, telecom en warmte. Netten zijn opgebouwd uit netwerkelementen zoals kabels, leidingen, buizen en verbindende componenten </w:t>
            </w:r>
            <w:r w:rsidR="00F10FD5" w:rsidRPr="00F3608E">
              <w:rPr>
                <w:rFonts w:cs="Arial"/>
              </w:rPr>
              <w:t>genaamd leidingelementen zoals moffen, schakelkasten, aansluitingen, pompen. Het geheel van deze netwerkelementen vormt een netwerk waarvan de topologie wordt beschreven en de directe geografische positie middels coördinaten.</w:t>
            </w:r>
          </w:p>
          <w:p w:rsidR="00E548CF" w:rsidRPr="00E548CF" w:rsidRDefault="00E548CF" w:rsidP="006E15C3">
            <w:pPr>
              <w:jc w:val="left"/>
              <w:rPr>
                <w:rFonts w:cs="Arial"/>
                <w:color w:val="0000FF"/>
              </w:rPr>
            </w:pPr>
          </w:p>
        </w:tc>
      </w:tr>
      <w:tr w:rsidR="00E548CF" w:rsidRPr="00907237" w:rsidTr="00E548CF">
        <w:tc>
          <w:tcPr>
            <w:tcW w:w="943" w:type="pct"/>
          </w:tcPr>
          <w:p w:rsidR="00E548CF" w:rsidRPr="006B2CE6" w:rsidRDefault="00E548CF" w:rsidP="006E15C3">
            <w:pPr>
              <w:jc w:val="left"/>
              <w:rPr>
                <w:rFonts w:cs="Arial"/>
              </w:rPr>
            </w:pPr>
            <w:r w:rsidRPr="006B2CE6">
              <w:rPr>
                <w:rFonts w:cs="Arial"/>
              </w:rPr>
              <w:t xml:space="preserve">Onderwerp categorieën </w:t>
            </w:r>
          </w:p>
        </w:tc>
        <w:tc>
          <w:tcPr>
            <w:tcW w:w="4057" w:type="pct"/>
          </w:tcPr>
          <w:p w:rsidR="00E548CF" w:rsidRPr="00907237" w:rsidRDefault="00E548CF" w:rsidP="0080639F">
            <w:pPr>
              <w:tabs>
                <w:tab w:val="left" w:pos="1985"/>
              </w:tabs>
              <w:ind w:left="1985" w:hanging="1985"/>
              <w:jc w:val="left"/>
              <w:rPr>
                <w:rFonts w:cs="Arial"/>
                <w:i/>
                <w:color w:val="008000"/>
              </w:rPr>
            </w:pPr>
          </w:p>
        </w:tc>
      </w:tr>
      <w:tr w:rsidR="00E548CF" w:rsidRPr="00630A42" w:rsidTr="00E548CF">
        <w:tc>
          <w:tcPr>
            <w:tcW w:w="943" w:type="pct"/>
          </w:tcPr>
          <w:p w:rsidR="00E548CF" w:rsidRPr="006B2CE6" w:rsidRDefault="00E548CF" w:rsidP="006E15C3">
            <w:pPr>
              <w:jc w:val="left"/>
              <w:rPr>
                <w:rFonts w:cs="Arial"/>
              </w:rPr>
            </w:pPr>
            <w:r w:rsidRPr="006B2CE6">
              <w:rPr>
                <w:rFonts w:cs="Arial"/>
              </w:rPr>
              <w:t>Geografische beschrijving</w:t>
            </w:r>
          </w:p>
        </w:tc>
        <w:tc>
          <w:tcPr>
            <w:tcW w:w="4057" w:type="pct"/>
          </w:tcPr>
          <w:p w:rsidR="00E548CF" w:rsidRPr="00F3608E" w:rsidRDefault="0080639F" w:rsidP="006E15C3">
            <w:pPr>
              <w:jc w:val="left"/>
              <w:rPr>
                <w:i/>
                <w:iCs/>
              </w:rPr>
            </w:pPr>
            <w:r w:rsidRPr="00F3608E">
              <w:rPr>
                <w:i/>
                <w:iCs/>
              </w:rPr>
              <w:t>Nederland</w:t>
            </w:r>
          </w:p>
          <w:p w:rsidR="00E548CF" w:rsidRPr="00E548CF" w:rsidRDefault="00E548CF" w:rsidP="006E15C3">
            <w:pPr>
              <w:autoSpaceDE w:val="0"/>
              <w:autoSpaceDN w:val="0"/>
              <w:adjustRightInd w:val="0"/>
              <w:jc w:val="left"/>
              <w:rPr>
                <w:rFonts w:cs="Arial"/>
              </w:rPr>
            </w:pPr>
          </w:p>
        </w:tc>
      </w:tr>
      <w:tr w:rsidR="00E548CF" w:rsidRPr="008D503D" w:rsidTr="00E548CF">
        <w:tc>
          <w:tcPr>
            <w:tcW w:w="943" w:type="pct"/>
          </w:tcPr>
          <w:p w:rsidR="00E548CF" w:rsidRPr="006B2CE6" w:rsidRDefault="00E548CF" w:rsidP="006E15C3">
            <w:pPr>
              <w:jc w:val="left"/>
              <w:rPr>
                <w:rFonts w:cs="Arial"/>
              </w:rPr>
            </w:pPr>
            <w:r w:rsidRPr="006B2CE6">
              <w:rPr>
                <w:rFonts w:cs="Arial"/>
              </w:rPr>
              <w:t>Doel (optioneel)</w:t>
            </w:r>
          </w:p>
        </w:tc>
        <w:tc>
          <w:tcPr>
            <w:tcW w:w="4057" w:type="pct"/>
          </w:tcPr>
          <w:p w:rsidR="00E548CF" w:rsidRPr="00E548CF" w:rsidRDefault="00E548CF" w:rsidP="006E15C3">
            <w:pPr>
              <w:jc w:val="left"/>
              <w:rPr>
                <w:rFonts w:cs="Arial"/>
              </w:rPr>
            </w:pPr>
            <w:r w:rsidRPr="00E548CF">
              <w:rPr>
                <w:rFonts w:cs="Arial"/>
              </w:rPr>
              <w:t xml:space="preserve">Doel van dit document is het beschrijven van dataproduct </w:t>
            </w:r>
            <w:r w:rsidR="0080639F" w:rsidRPr="00F3608E">
              <w:rPr>
                <w:rFonts w:cs="Arial"/>
              </w:rPr>
              <w:t>IMKL2015</w:t>
            </w:r>
            <w:r w:rsidRPr="00E548CF">
              <w:rPr>
                <w:rFonts w:cs="Arial"/>
              </w:rPr>
              <w:t xml:space="preserve"> ten behoeve van </w:t>
            </w:r>
            <w:r w:rsidR="0080639F">
              <w:rPr>
                <w:rFonts w:cs="Arial"/>
              </w:rPr>
              <w:t>KLICWIN.</w:t>
            </w:r>
          </w:p>
          <w:p w:rsidR="00E548CF" w:rsidRPr="00F3608E" w:rsidRDefault="00E548CF" w:rsidP="00F3608E">
            <w:pPr>
              <w:jc w:val="left"/>
              <w:rPr>
                <w:rFonts w:cs="Arial"/>
              </w:rPr>
            </w:pPr>
          </w:p>
          <w:p w:rsidR="00E548CF" w:rsidRPr="00F3608E" w:rsidRDefault="0080639F" w:rsidP="006E15C3">
            <w:pPr>
              <w:jc w:val="left"/>
              <w:rPr>
                <w:rFonts w:cs="Arial"/>
              </w:rPr>
            </w:pPr>
            <w:r w:rsidRPr="00F3608E">
              <w:rPr>
                <w:rFonts w:cs="Arial"/>
              </w:rPr>
              <w:t xml:space="preserve">IMKL2015 is ontwikkeld voor de realisatie van </w:t>
            </w:r>
            <w:r w:rsidR="00907237" w:rsidRPr="00F3608E">
              <w:rPr>
                <w:rFonts w:cs="Arial"/>
              </w:rPr>
              <w:t xml:space="preserve">digitaal berichtenverkeer rond het thema utiliteitsnetten en de daarin voorkomende kabels, leidingen en leidingelementen voor de realisatie van een aantal wetten en regelingen. Met name de wet WION en de Europese regeling INSPIRE en daarin het thema </w:t>
            </w:r>
            <w:proofErr w:type="spellStart"/>
            <w:r w:rsidR="00907237" w:rsidRPr="00F3608E">
              <w:rPr>
                <w:rFonts w:cs="Arial"/>
              </w:rPr>
              <w:t>Utility</w:t>
            </w:r>
            <w:proofErr w:type="spellEnd"/>
            <w:r w:rsidR="00907237" w:rsidRPr="00F3608E">
              <w:rPr>
                <w:rFonts w:cs="Arial"/>
              </w:rPr>
              <w:t xml:space="preserve"> Networks zijn bepalend.</w:t>
            </w:r>
          </w:p>
          <w:p w:rsidR="00E548CF" w:rsidRPr="00E548CF" w:rsidRDefault="00E548CF" w:rsidP="006E15C3">
            <w:pPr>
              <w:jc w:val="left"/>
              <w:rPr>
                <w:rFonts w:cs="Arial"/>
                <w:color w:val="000000"/>
              </w:rPr>
            </w:pPr>
          </w:p>
          <w:p w:rsidR="00E548CF" w:rsidRPr="00E548CF" w:rsidRDefault="00E548CF" w:rsidP="006E15C3">
            <w:pPr>
              <w:jc w:val="left"/>
              <w:rPr>
                <w:rFonts w:cs="Arial"/>
                <w:i/>
                <w:iCs/>
              </w:rPr>
            </w:pPr>
          </w:p>
        </w:tc>
      </w:tr>
      <w:tr w:rsidR="00E548CF" w:rsidRPr="00630A42" w:rsidTr="00E548CF">
        <w:tc>
          <w:tcPr>
            <w:tcW w:w="943" w:type="pct"/>
          </w:tcPr>
          <w:p w:rsidR="00E548CF" w:rsidRPr="006B2CE6" w:rsidRDefault="00E548CF" w:rsidP="006E15C3">
            <w:pPr>
              <w:jc w:val="left"/>
              <w:rPr>
                <w:rFonts w:cs="Arial"/>
              </w:rPr>
            </w:pPr>
            <w:r w:rsidRPr="006B2CE6">
              <w:rPr>
                <w:rFonts w:cs="Arial"/>
              </w:rPr>
              <w:t>Aanvullende informatie (optioneel)</w:t>
            </w:r>
          </w:p>
        </w:tc>
        <w:tc>
          <w:tcPr>
            <w:tcW w:w="4057" w:type="pct"/>
          </w:tcPr>
          <w:p w:rsidR="00E548CF" w:rsidRPr="00E548CF" w:rsidRDefault="00E548CF" w:rsidP="006E15C3">
            <w:pPr>
              <w:jc w:val="left"/>
              <w:rPr>
                <w:rFonts w:cs="Arial"/>
                <w:i/>
                <w:iCs/>
              </w:rPr>
            </w:pPr>
          </w:p>
          <w:p w:rsidR="00E548CF" w:rsidRPr="00E548CF" w:rsidRDefault="00E548CF" w:rsidP="006E15C3">
            <w:pPr>
              <w:jc w:val="left"/>
              <w:rPr>
                <w:rFonts w:cs="Arial"/>
                <w:i/>
                <w:iCs/>
              </w:rPr>
            </w:pPr>
          </w:p>
        </w:tc>
      </w:tr>
    </w:tbl>
    <w:p w:rsidR="00E548CF" w:rsidRDefault="00E548CF" w:rsidP="00E548CF"/>
    <w:p w:rsidR="00576E1A" w:rsidRDefault="00576E1A" w:rsidP="00576E1A">
      <w:pPr>
        <w:spacing w:line="240" w:lineRule="atLeast"/>
        <w:jc w:val="left"/>
      </w:pPr>
    </w:p>
    <w:p w:rsidR="00576E1A" w:rsidRDefault="00576E1A" w:rsidP="00B93692">
      <w:pPr>
        <w:spacing w:line="240" w:lineRule="atLeast"/>
        <w:jc w:val="left"/>
      </w:pPr>
    </w:p>
    <w:p w:rsidR="00576E1A" w:rsidRDefault="00576E1A" w:rsidP="00B93692">
      <w:pPr>
        <w:spacing w:line="240" w:lineRule="atLeast"/>
        <w:jc w:val="left"/>
      </w:pPr>
    </w:p>
    <w:p w:rsidR="00576E1A" w:rsidRDefault="00576E1A" w:rsidP="00576E1A"/>
    <w:p w:rsidR="00576E1A" w:rsidRPr="000427A2" w:rsidRDefault="00576E1A" w:rsidP="00576E1A"/>
    <w:p w:rsidR="00576E1A" w:rsidRPr="007C7339" w:rsidRDefault="00576E1A" w:rsidP="00576E1A">
      <w:pPr>
        <w:pStyle w:val="Hoofdstukx"/>
        <w:pageBreakBefore/>
        <w:spacing w:line="240" w:lineRule="atLeast"/>
      </w:pPr>
    </w:p>
    <w:p w:rsidR="00576E1A" w:rsidRDefault="00576E1A" w:rsidP="00576E1A">
      <w:pPr>
        <w:pStyle w:val="Hoofdstuktitel"/>
        <w:spacing w:line="240" w:lineRule="atLeast"/>
      </w:pPr>
      <w:bookmarkStart w:id="652" w:name="_Toc473473877"/>
      <w:r>
        <w:t>Data content en structuur</w:t>
      </w:r>
      <w:bookmarkEnd w:id="652"/>
    </w:p>
    <w:p w:rsidR="00576E1A" w:rsidRPr="007C7339" w:rsidRDefault="00EE28D0" w:rsidP="00576E1A">
      <w:pPr>
        <w:pStyle w:val="Inleidingnatitel"/>
        <w:spacing w:line="240" w:lineRule="atLeast"/>
      </w:pPr>
      <w:r>
        <w:t xml:space="preserve">Dit hoofdstuk beschrijft het </w:t>
      </w:r>
      <w:r w:rsidR="00A26E72">
        <w:t>datamodel</w:t>
      </w:r>
      <w:r>
        <w:t xml:space="preserve"> van </w:t>
      </w:r>
      <w:r w:rsidR="00F10FD5">
        <w:t>utiliteitsnetten</w:t>
      </w:r>
      <w:r w:rsidR="00A26E72">
        <w:t>.</w:t>
      </w:r>
      <w:r w:rsidR="00D0633C">
        <w:t xml:space="preserve"> Aan de hand van UML klasse diagrammen wordt het model beschreven.</w:t>
      </w:r>
    </w:p>
    <w:p w:rsidR="00576E1A" w:rsidRDefault="008C2572" w:rsidP="00576E1A">
      <w:pPr>
        <w:pStyle w:val="Paragraaftitel"/>
        <w:spacing w:line="240" w:lineRule="atLeast"/>
      </w:pPr>
      <w:bookmarkStart w:id="653" w:name="_Toc473473878"/>
      <w:r>
        <w:t>Inleiding</w:t>
      </w:r>
      <w:r w:rsidR="00283BD6">
        <w:t>.</w:t>
      </w:r>
      <w:bookmarkEnd w:id="653"/>
    </w:p>
    <w:p w:rsidR="008C2572" w:rsidRDefault="008C2572" w:rsidP="008C2572">
      <w:r>
        <w:t>In de volgende paragrafen wordt de inhoud en structu</w:t>
      </w:r>
      <w:r w:rsidR="00ED77B8">
        <w:t xml:space="preserve">ur van het IMKL2015 beschreven </w:t>
      </w:r>
      <w:r>
        <w:t>middels UML diagrammen en een bijbehorende objectcatalogus.</w:t>
      </w:r>
    </w:p>
    <w:p w:rsidR="002370BA" w:rsidRDefault="002370BA" w:rsidP="008C2572"/>
    <w:p w:rsidR="00E3124D" w:rsidRDefault="002370BA" w:rsidP="008C2572">
      <w:r>
        <w:t xml:space="preserve">De verschillende uitwisselprocessen </w:t>
      </w:r>
      <w:r w:rsidR="00CA2949">
        <w:t>WION, Buisleidingen voor Risicoregister, EC61 en Stedelijk</w:t>
      </w:r>
      <w:r w:rsidR="00E3124D">
        <w:t xml:space="preserve"> </w:t>
      </w:r>
      <w:r w:rsidR="00CA2949">
        <w:t>water worden in aparte paragrafen behandel</w:t>
      </w:r>
      <w:r w:rsidR="00E3124D">
        <w:t>d</w:t>
      </w:r>
      <w:r w:rsidR="00CA2949">
        <w:t xml:space="preserve">. </w:t>
      </w:r>
      <w:r w:rsidR="00E3124D">
        <w:t xml:space="preserve">Dit resulteert in </w:t>
      </w:r>
      <w:r w:rsidR="00932116">
        <w:t>vier</w:t>
      </w:r>
      <w:r w:rsidR="00E3124D">
        <w:t xml:space="preserve"> deelmodellen respectievelijk benoemd als</w:t>
      </w:r>
      <w:r w:rsidR="00BB3A1E">
        <w:t>:</w:t>
      </w:r>
      <w:r w:rsidR="00E3124D">
        <w:t xml:space="preserve"> IMKL2015 – WION</w:t>
      </w:r>
      <w:r w:rsidR="00F3608E">
        <w:t>;</w:t>
      </w:r>
    </w:p>
    <w:p w:rsidR="00E3124D" w:rsidRDefault="00E3124D" w:rsidP="008C2572">
      <w:r>
        <w:t>IMKL2015 – Buisleidingen Risicoregister;</w:t>
      </w:r>
    </w:p>
    <w:p w:rsidR="00E3124D" w:rsidRDefault="00E3124D" w:rsidP="008C2572">
      <w:r>
        <w:t>IMKL2015 – Stedelijk water;</w:t>
      </w:r>
    </w:p>
    <w:p w:rsidR="00E3124D" w:rsidRDefault="00E3124D" w:rsidP="008C2572">
      <w:r>
        <w:t xml:space="preserve">IMKL2015 – EC61. </w:t>
      </w:r>
    </w:p>
    <w:p w:rsidR="002370BA" w:rsidRDefault="00CA2949" w:rsidP="008C2572">
      <w:r>
        <w:t xml:space="preserve">De WION toepassing wordt als eerste beschreven. Omdat de andere toepassingen ook delen daarvan gebruiken is het nodig om </w:t>
      </w:r>
      <w:r w:rsidR="00E3124D">
        <w:t xml:space="preserve">dit </w:t>
      </w:r>
      <w:r>
        <w:t>model integraal door te nemen.</w:t>
      </w:r>
    </w:p>
    <w:p w:rsidR="008C2572" w:rsidRDefault="008C2572" w:rsidP="008C2572"/>
    <w:p w:rsidR="00ED77B8" w:rsidRDefault="00C94C38" w:rsidP="008C2572">
      <w:r>
        <w:t xml:space="preserve">Het eerste gedeelte </w:t>
      </w:r>
      <w:r w:rsidR="00607EB0">
        <w:t xml:space="preserve">van dit hoofdstuk </w:t>
      </w:r>
      <w:r>
        <w:t xml:space="preserve">bevat de UML diagrammen </w:t>
      </w:r>
      <w:r w:rsidR="00607EB0">
        <w:t>van alle deelmodellen. S</w:t>
      </w:r>
      <w:r w:rsidR="008C2572">
        <w:t>ch</w:t>
      </w:r>
      <w:r w:rsidR="00ED77B8">
        <w:t xml:space="preserve">ematisch </w:t>
      </w:r>
      <w:r w:rsidR="00607EB0">
        <w:t>is opgenomen</w:t>
      </w:r>
      <w:r w:rsidR="00ED77B8">
        <w:t xml:space="preserve"> wat de informatie-</w:t>
      </w:r>
      <w:r w:rsidR="008C2572">
        <w:t>inhoud is middels objecten, hun attributen, datatypen, relaties tussen objecten</w:t>
      </w:r>
      <w:r w:rsidR="00ED77B8">
        <w:t xml:space="preserve"> met alle detail dat nodig is voor een eenduidige beschrijving. </w:t>
      </w:r>
      <w:r w:rsidR="00607EB0">
        <w:t>Van elk deelmodel</w:t>
      </w:r>
      <w:r w:rsidR="00ED77B8">
        <w:t xml:space="preserve"> is een compleet diagram opgenomen waarna in verschillende </w:t>
      </w:r>
      <w:proofErr w:type="spellStart"/>
      <w:r w:rsidR="00ED77B8">
        <w:t>subparagrafen</w:t>
      </w:r>
      <w:proofErr w:type="spellEnd"/>
      <w:r w:rsidR="00ED77B8">
        <w:t xml:space="preserve"> elke keer een deel in een apart diagram wordt toegelicht.</w:t>
      </w:r>
      <w:r>
        <w:t xml:space="preserve"> Sommige onderwerpen hebben een aparte toelichting nodig deze worden in de titel aangeduid met ‘Extra toelichting’.</w:t>
      </w:r>
    </w:p>
    <w:p w:rsidR="00ED77B8" w:rsidRDefault="00ED77B8" w:rsidP="008C2572"/>
    <w:p w:rsidR="00ED77B8" w:rsidRDefault="00C94C38" w:rsidP="008C2572">
      <w:r>
        <w:t xml:space="preserve">Het tweede gedeelte bevat de objectcatalogus met </w:t>
      </w:r>
      <w:r w:rsidR="00ED77B8">
        <w:t xml:space="preserve">in tabelvorm dezelfde informatie als de diagrammen </w:t>
      </w:r>
      <w:r>
        <w:t>maar nu middels taal beschreven</w:t>
      </w:r>
      <w:r w:rsidR="00ED77B8">
        <w:t>. Alle informatie-elementen zijn daarbij voorzien van definities en indien nodig een toelichtende beschrijving.</w:t>
      </w:r>
      <w:r w:rsidR="00607EB0">
        <w:t xml:space="preserve"> De objectcatalogus bevat de </w:t>
      </w:r>
      <w:r w:rsidR="00670CE5">
        <w:t>gezamenlijke</w:t>
      </w:r>
      <w:r w:rsidR="00607EB0">
        <w:t xml:space="preserve"> informatie-inhoud van alle deelmodellen.</w:t>
      </w:r>
    </w:p>
    <w:p w:rsidR="00576E1A" w:rsidRDefault="00D0633C" w:rsidP="00576E1A">
      <w:pPr>
        <w:pStyle w:val="Paragraaftitel"/>
        <w:spacing w:line="240" w:lineRule="atLeast"/>
      </w:pPr>
      <w:bookmarkStart w:id="654" w:name="_Toc434874118"/>
      <w:bookmarkStart w:id="655" w:name="_Toc434874187"/>
      <w:bookmarkStart w:id="656" w:name="_Toc434874270"/>
      <w:bookmarkStart w:id="657" w:name="_Toc434874338"/>
      <w:bookmarkStart w:id="658" w:name="_Toc434874615"/>
      <w:bookmarkStart w:id="659" w:name="_Toc434933248"/>
      <w:bookmarkStart w:id="660" w:name="_Toc434940476"/>
      <w:bookmarkStart w:id="661" w:name="_Toc434941793"/>
      <w:bookmarkStart w:id="662" w:name="_Toc434943334"/>
      <w:bookmarkStart w:id="663" w:name="_Toc434943765"/>
      <w:bookmarkStart w:id="664" w:name="_Toc434956089"/>
      <w:bookmarkStart w:id="665" w:name="_Toc434874119"/>
      <w:bookmarkStart w:id="666" w:name="_Toc434874188"/>
      <w:bookmarkStart w:id="667" w:name="_Toc434874271"/>
      <w:bookmarkStart w:id="668" w:name="_Toc434874339"/>
      <w:bookmarkStart w:id="669" w:name="_Toc434874616"/>
      <w:bookmarkStart w:id="670" w:name="_Toc434933249"/>
      <w:bookmarkStart w:id="671" w:name="_Toc434940477"/>
      <w:bookmarkStart w:id="672" w:name="_Toc434941794"/>
      <w:bookmarkStart w:id="673" w:name="_Toc434943335"/>
      <w:bookmarkStart w:id="674" w:name="_Toc434943766"/>
      <w:bookmarkStart w:id="675" w:name="_Toc434956090"/>
      <w:bookmarkStart w:id="676" w:name="_Toc473473879"/>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r>
        <w:t>UML diagrammen</w:t>
      </w:r>
      <w:r w:rsidR="00283BD6">
        <w:t>.</w:t>
      </w:r>
      <w:bookmarkEnd w:id="676"/>
    </w:p>
    <w:p w:rsidR="00576E1A" w:rsidRPr="005E1AD7" w:rsidRDefault="00A26E72" w:rsidP="00576E1A">
      <w:pPr>
        <w:pStyle w:val="subparagraaftitel"/>
      </w:pPr>
      <w:bookmarkStart w:id="677" w:name="_Toc473473880"/>
      <w:r w:rsidRPr="005E1AD7">
        <w:t>Beschrijving</w:t>
      </w:r>
      <w:r w:rsidR="00253F30">
        <w:t xml:space="preserve"> algemeen principe</w:t>
      </w:r>
      <w:r w:rsidR="00E24632">
        <w:t>: IMKL2015 als extensie op INSPIRE</w:t>
      </w:r>
      <w:r w:rsidR="00283BD6">
        <w:t>.</w:t>
      </w:r>
      <w:bookmarkEnd w:id="677"/>
    </w:p>
    <w:p w:rsidR="0098448F" w:rsidRPr="0098448F" w:rsidRDefault="00253F30" w:rsidP="0098448F">
      <w:pPr>
        <w:pStyle w:val="Kop4"/>
        <w:spacing w:line="240" w:lineRule="exact"/>
        <w:rPr>
          <w:rFonts w:ascii="Verdana" w:hAnsi="Verdana"/>
          <w:b w:val="0"/>
          <w:bCs w:val="0"/>
          <w:sz w:val="16"/>
          <w:szCs w:val="16"/>
        </w:rPr>
      </w:pPr>
      <w:r w:rsidRPr="00210C62">
        <w:rPr>
          <w:rFonts w:ascii="Verdana" w:hAnsi="Verdana"/>
          <w:b w:val="0"/>
          <w:bCs w:val="0"/>
          <w:sz w:val="16"/>
          <w:szCs w:val="16"/>
        </w:rPr>
        <w:t xml:space="preserve">IMKL2015 </w:t>
      </w:r>
      <w:r w:rsidR="005D2BD5" w:rsidRPr="00210C62">
        <w:rPr>
          <w:rFonts w:ascii="Verdana" w:hAnsi="Verdana"/>
          <w:b w:val="0"/>
          <w:bCs w:val="0"/>
          <w:sz w:val="16"/>
          <w:szCs w:val="16"/>
        </w:rPr>
        <w:t xml:space="preserve">is gemodelleerd als een extensie op het model voor het INSPIRE thema </w:t>
      </w:r>
      <w:proofErr w:type="spellStart"/>
      <w:r w:rsidR="005D2BD5" w:rsidRPr="00210C62">
        <w:rPr>
          <w:rFonts w:ascii="Verdana" w:hAnsi="Verdana"/>
          <w:b w:val="0"/>
          <w:bCs w:val="0"/>
          <w:sz w:val="16"/>
          <w:szCs w:val="16"/>
        </w:rPr>
        <w:t>Utility</w:t>
      </w:r>
      <w:proofErr w:type="spellEnd"/>
      <w:r w:rsidR="005D2BD5" w:rsidRPr="00210C62">
        <w:rPr>
          <w:rFonts w:ascii="Verdana" w:hAnsi="Verdana"/>
          <w:b w:val="0"/>
          <w:bCs w:val="0"/>
          <w:sz w:val="16"/>
          <w:szCs w:val="16"/>
        </w:rPr>
        <w:t xml:space="preserve"> </w:t>
      </w:r>
      <w:proofErr w:type="spellStart"/>
      <w:r w:rsidR="005D2BD5" w:rsidRPr="00210C62">
        <w:rPr>
          <w:rFonts w:ascii="Verdana" w:hAnsi="Verdana"/>
          <w:b w:val="0"/>
          <w:bCs w:val="0"/>
          <w:sz w:val="16"/>
          <w:szCs w:val="16"/>
        </w:rPr>
        <w:t>and</w:t>
      </w:r>
      <w:proofErr w:type="spellEnd"/>
      <w:r w:rsidR="005D2BD5" w:rsidRPr="00210C62">
        <w:rPr>
          <w:rFonts w:ascii="Verdana" w:hAnsi="Verdana"/>
          <w:b w:val="0"/>
          <w:bCs w:val="0"/>
          <w:sz w:val="16"/>
          <w:szCs w:val="16"/>
        </w:rPr>
        <w:t xml:space="preserve"> </w:t>
      </w:r>
      <w:proofErr w:type="spellStart"/>
      <w:r w:rsidR="005D2BD5" w:rsidRPr="00210C62">
        <w:rPr>
          <w:rFonts w:ascii="Verdana" w:hAnsi="Verdana"/>
          <w:b w:val="0"/>
          <w:bCs w:val="0"/>
          <w:sz w:val="16"/>
          <w:szCs w:val="16"/>
        </w:rPr>
        <w:t>Governmental</w:t>
      </w:r>
      <w:proofErr w:type="spellEnd"/>
      <w:r w:rsidR="005D2BD5" w:rsidRPr="00210C62">
        <w:rPr>
          <w:rFonts w:ascii="Verdana" w:hAnsi="Verdana"/>
          <w:b w:val="0"/>
          <w:bCs w:val="0"/>
          <w:sz w:val="16"/>
          <w:szCs w:val="16"/>
        </w:rPr>
        <w:t xml:space="preserve"> Services. Binnen dat INSPIRE thema zijn alleen de modellen voor utiliteitsnetten (</w:t>
      </w:r>
      <w:proofErr w:type="spellStart"/>
      <w:r w:rsidR="005D2BD5" w:rsidRPr="00210C62">
        <w:rPr>
          <w:rFonts w:ascii="Verdana" w:hAnsi="Verdana"/>
          <w:b w:val="0"/>
          <w:bCs w:val="0"/>
          <w:sz w:val="16"/>
          <w:szCs w:val="16"/>
        </w:rPr>
        <w:t>utility</w:t>
      </w:r>
      <w:proofErr w:type="spellEnd"/>
      <w:r w:rsidR="005D2BD5" w:rsidRPr="00210C62">
        <w:rPr>
          <w:rFonts w:ascii="Verdana" w:hAnsi="Verdana"/>
          <w:b w:val="0"/>
          <w:bCs w:val="0"/>
          <w:sz w:val="16"/>
          <w:szCs w:val="16"/>
        </w:rPr>
        <w:t xml:space="preserve"> </w:t>
      </w:r>
      <w:proofErr w:type="spellStart"/>
      <w:r w:rsidR="005D2BD5" w:rsidRPr="00210C62">
        <w:rPr>
          <w:rFonts w:ascii="Verdana" w:hAnsi="Verdana"/>
          <w:b w:val="0"/>
          <w:bCs w:val="0"/>
          <w:sz w:val="16"/>
          <w:szCs w:val="16"/>
        </w:rPr>
        <w:t>networks</w:t>
      </w:r>
      <w:proofErr w:type="spellEnd"/>
      <w:r w:rsidR="005D2BD5" w:rsidRPr="00210C62">
        <w:rPr>
          <w:rFonts w:ascii="Verdana" w:hAnsi="Verdana"/>
          <w:b w:val="0"/>
          <w:bCs w:val="0"/>
          <w:sz w:val="16"/>
          <w:szCs w:val="16"/>
        </w:rPr>
        <w:t xml:space="preserve">) van belang voor IMKL2015. IMKL2015 neemt de hele inhoud over van de INSPIRE specificatie en voegt daar de specifieke informatie aan toe die nodig is voor realisatie van de in de scope genoemde processen. Met IMKL2015 kan daardoor een dataset geleverd worden of dataservice </w:t>
      </w:r>
      <w:r w:rsidR="003914C4" w:rsidRPr="00210C62">
        <w:rPr>
          <w:rFonts w:ascii="Verdana" w:hAnsi="Verdana"/>
          <w:b w:val="0"/>
          <w:bCs w:val="0"/>
          <w:sz w:val="16"/>
          <w:szCs w:val="16"/>
        </w:rPr>
        <w:t xml:space="preserve">worden </w:t>
      </w:r>
      <w:r w:rsidR="005D2BD5" w:rsidRPr="00210C62">
        <w:rPr>
          <w:rFonts w:ascii="Verdana" w:hAnsi="Verdana"/>
          <w:b w:val="0"/>
          <w:bCs w:val="0"/>
          <w:sz w:val="16"/>
          <w:szCs w:val="16"/>
        </w:rPr>
        <w:t>ingericht die INSPIRE conform is en voor</w:t>
      </w:r>
      <w:r w:rsidR="003914C4" w:rsidRPr="00210C62">
        <w:rPr>
          <w:rFonts w:ascii="Verdana" w:hAnsi="Verdana"/>
          <w:b w:val="0"/>
          <w:bCs w:val="0"/>
          <w:sz w:val="16"/>
          <w:szCs w:val="16"/>
        </w:rPr>
        <w:t>ziet in het detail van de eisen van de genoemde processen.</w:t>
      </w:r>
      <w:r w:rsidR="0038226A">
        <w:rPr>
          <w:rFonts w:ascii="Verdana" w:hAnsi="Verdana"/>
          <w:b w:val="0"/>
          <w:bCs w:val="0"/>
          <w:sz w:val="16"/>
          <w:szCs w:val="16"/>
        </w:rPr>
        <w:t xml:space="preserve"> Er is hierbij opgemerkt dat IMKL2015 als een modelmatige extensie van de INSPIRE niet betekent dat de in IMKL2015 geleverde data automatisch INSPIRE data zijn</w:t>
      </w:r>
      <w:r w:rsidR="00234581">
        <w:rPr>
          <w:rFonts w:ascii="Verdana" w:hAnsi="Verdana"/>
          <w:b w:val="0"/>
          <w:bCs w:val="0"/>
          <w:sz w:val="16"/>
          <w:szCs w:val="16"/>
        </w:rPr>
        <w:t>. Dit geldt zeker voor thema’s die niet INSPIRE-plichtig zijn.</w:t>
      </w:r>
    </w:p>
    <w:p w:rsidR="006608EC" w:rsidRDefault="006608EC" w:rsidP="006608EC">
      <w:r>
        <w:t xml:space="preserve">Het volgende diagram geeft de relatie tussen de verschillende modellen. IMKL2015 is een uitbreiding op </w:t>
      </w:r>
      <w:r w:rsidR="00633F0C">
        <w:t xml:space="preserve">het INSPIRE </w:t>
      </w:r>
      <w:proofErr w:type="spellStart"/>
      <w:r w:rsidR="00633F0C">
        <w:t>Utility</w:t>
      </w:r>
      <w:proofErr w:type="spellEnd"/>
      <w:r w:rsidR="00633F0C">
        <w:t xml:space="preserve"> Networks model waarin voor de netten elektriciteit, olie-gas-</w:t>
      </w:r>
      <w:proofErr w:type="spellStart"/>
      <w:r w:rsidR="00633F0C">
        <w:t>chemicalien</w:t>
      </w:r>
      <w:proofErr w:type="spellEnd"/>
      <w:r w:rsidR="00633F0C">
        <w:t xml:space="preserve">, afvalwater, </w:t>
      </w:r>
      <w:proofErr w:type="spellStart"/>
      <w:r w:rsidR="00633F0C">
        <w:t>telecomunicatie</w:t>
      </w:r>
      <w:proofErr w:type="spellEnd"/>
      <w:r w:rsidR="00633F0C">
        <w:t>, warmte en drinkwater aparte modellen zijn opgenomen. Deze modellen zijn toepassingen van het INSPIRE netwerkmodel</w:t>
      </w:r>
      <w:r w:rsidR="00BA4E04">
        <w:t xml:space="preserve"> waarin opgenomen een model voor topologie. Het netwerkmodel is onderdeel van het INSPIRE </w:t>
      </w:r>
      <w:proofErr w:type="spellStart"/>
      <w:r w:rsidR="00BA4E04">
        <w:t>Generic</w:t>
      </w:r>
      <w:proofErr w:type="spellEnd"/>
      <w:r w:rsidR="00BA4E04">
        <w:t xml:space="preserve"> </w:t>
      </w:r>
      <w:proofErr w:type="spellStart"/>
      <w:r w:rsidR="00BA4E04">
        <w:t>Conceptual</w:t>
      </w:r>
      <w:proofErr w:type="spellEnd"/>
      <w:r w:rsidR="00BA4E04">
        <w:t xml:space="preserve"> Model, basismodellen en basistypen die generiek zijn voor </w:t>
      </w:r>
      <w:r w:rsidR="00BA4E04">
        <w:lastRenderedPageBreak/>
        <w:t>alle INSPIRE thema modellen.</w:t>
      </w:r>
      <w:r w:rsidR="00F67134">
        <w:t xml:space="preserve"> IMKL2015 is een apart pakket met bijbehorende </w:t>
      </w:r>
      <w:proofErr w:type="spellStart"/>
      <w:r w:rsidR="00F67134">
        <w:t>namespace</w:t>
      </w:r>
      <w:proofErr w:type="spellEnd"/>
      <w:r w:rsidR="00F67134">
        <w:t xml:space="preserve"> dat gebruik maakt van de door INSPIRE beheerde pakketten.</w:t>
      </w:r>
      <w:r w:rsidR="00607EB0">
        <w:t xml:space="preserve"> Een </w:t>
      </w:r>
      <w:proofErr w:type="spellStart"/>
      <w:r w:rsidR="00607EB0">
        <w:t>namespace</w:t>
      </w:r>
      <w:proofErr w:type="spellEnd"/>
      <w:r w:rsidR="00607EB0">
        <w:t xml:space="preserve"> is daarbij gedefinieerd als een unieke aanduiding voor het domein waarbinnen de informatie-elementen gedefinieerd zijn. De </w:t>
      </w:r>
      <w:proofErr w:type="spellStart"/>
      <w:r w:rsidR="00607EB0">
        <w:t>namespace</w:t>
      </w:r>
      <w:proofErr w:type="spellEnd"/>
      <w:r w:rsidR="00607EB0">
        <w:t xml:space="preserve"> voor IMKL2015 is ‘IMKL’.</w:t>
      </w:r>
    </w:p>
    <w:p w:rsidR="00253F30" w:rsidRDefault="00210C62" w:rsidP="00A26E72">
      <w:pPr>
        <w:pStyle w:val="Kop4"/>
        <w:rPr>
          <w:rFonts w:ascii="Verdana" w:hAnsi="Verdana"/>
          <w:sz w:val="16"/>
          <w:szCs w:val="16"/>
        </w:rPr>
      </w:pPr>
      <w:r>
        <w:rPr>
          <w:rFonts w:ascii="Verdana" w:hAnsi="Verdana"/>
          <w:noProof/>
          <w:sz w:val="16"/>
          <w:szCs w:val="16"/>
        </w:rPr>
        <w:drawing>
          <wp:inline distT="0" distB="0" distL="0" distR="0">
            <wp:extent cx="5500370" cy="3096260"/>
            <wp:effectExtent l="0" t="0" r="0" b="0"/>
            <wp:docPr id="14" name="Afbeelding 13" descr="KlicwinPackageDiagr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cwinPackageDiagram.wmf"/>
                    <pic:cNvPicPr/>
                  </pic:nvPicPr>
                  <pic:blipFill>
                    <a:blip r:embed="rId20" cstate="print"/>
                    <a:stretch>
                      <a:fillRect/>
                    </a:stretch>
                  </pic:blipFill>
                  <pic:spPr>
                    <a:xfrm>
                      <a:off x="0" y="0"/>
                      <a:ext cx="5500370" cy="3096260"/>
                    </a:xfrm>
                    <a:prstGeom prst="rect">
                      <a:avLst/>
                    </a:prstGeom>
                  </pic:spPr>
                </pic:pic>
              </a:graphicData>
            </a:graphic>
          </wp:inline>
        </w:drawing>
      </w:r>
    </w:p>
    <w:p w:rsidR="00A11BC4" w:rsidRDefault="008E1D55">
      <w:pPr>
        <w:pStyle w:val="Kop4"/>
        <w:spacing w:line="240" w:lineRule="exact"/>
        <w:jc w:val="left"/>
        <w:rPr>
          <w:rFonts w:ascii="Verdana" w:hAnsi="Verdana"/>
          <w:b w:val="0"/>
          <w:sz w:val="16"/>
          <w:szCs w:val="16"/>
        </w:rPr>
      </w:pPr>
      <w:r w:rsidRPr="008E1D55">
        <w:rPr>
          <w:rFonts w:ascii="Verdana" w:hAnsi="Verdana"/>
          <w:b w:val="0"/>
          <w:sz w:val="16"/>
          <w:szCs w:val="16"/>
        </w:rPr>
        <w:t>Figuur</w:t>
      </w:r>
      <w:r w:rsidR="00F3608E">
        <w:rPr>
          <w:rFonts w:ascii="Verdana" w:hAnsi="Verdana"/>
          <w:b w:val="0"/>
          <w:sz w:val="16"/>
          <w:szCs w:val="16"/>
        </w:rPr>
        <w:t xml:space="preserve"> </w:t>
      </w:r>
      <w:r w:rsidR="00D66759">
        <w:rPr>
          <w:rFonts w:ascii="Verdana" w:hAnsi="Verdana"/>
          <w:b w:val="0"/>
          <w:sz w:val="16"/>
          <w:szCs w:val="16"/>
        </w:rPr>
        <w:t>5.1</w:t>
      </w:r>
      <w:r w:rsidRPr="008E1D55">
        <w:rPr>
          <w:rFonts w:ascii="Verdana" w:hAnsi="Verdana"/>
          <w:b w:val="0"/>
          <w:sz w:val="16"/>
          <w:szCs w:val="16"/>
        </w:rPr>
        <w:t xml:space="preserve">: </w:t>
      </w:r>
      <w:r>
        <w:rPr>
          <w:rFonts w:ascii="Verdana" w:hAnsi="Verdana"/>
          <w:b w:val="0"/>
          <w:sz w:val="16"/>
          <w:szCs w:val="16"/>
        </w:rPr>
        <w:t xml:space="preserve">Een UML package diagram van de relatie tussen </w:t>
      </w:r>
      <w:r w:rsidRPr="008E1D55">
        <w:rPr>
          <w:rFonts w:ascii="Verdana" w:hAnsi="Verdana"/>
          <w:b w:val="0"/>
          <w:sz w:val="16"/>
          <w:szCs w:val="16"/>
        </w:rPr>
        <w:t xml:space="preserve">IMKL2015 </w:t>
      </w:r>
      <w:r>
        <w:rPr>
          <w:rFonts w:ascii="Verdana" w:hAnsi="Verdana"/>
          <w:b w:val="0"/>
          <w:sz w:val="16"/>
          <w:szCs w:val="16"/>
        </w:rPr>
        <w:t xml:space="preserve">en de INSPIRE dataspecificaties. </w:t>
      </w:r>
      <w:r w:rsidR="00B656A3">
        <w:rPr>
          <w:rFonts w:ascii="Verdana" w:hAnsi="Verdana"/>
          <w:b w:val="0"/>
          <w:sz w:val="16"/>
          <w:szCs w:val="16"/>
        </w:rPr>
        <w:t xml:space="preserve">Elk pakket bevat de informatie die op dat niveau wordt toegevoegd. </w:t>
      </w:r>
      <w:r w:rsidR="00C73986">
        <w:rPr>
          <w:rFonts w:ascii="Verdana" w:hAnsi="Verdana"/>
          <w:b w:val="0"/>
          <w:sz w:val="16"/>
          <w:szCs w:val="16"/>
        </w:rPr>
        <w:t xml:space="preserve">Het pakket </w:t>
      </w:r>
      <w:r>
        <w:rPr>
          <w:rFonts w:ascii="Verdana" w:hAnsi="Verdana"/>
          <w:b w:val="0"/>
          <w:sz w:val="16"/>
          <w:szCs w:val="16"/>
        </w:rPr>
        <w:t>IMKL</w:t>
      </w:r>
      <w:r w:rsidR="00D86ED4">
        <w:rPr>
          <w:rFonts w:ascii="Verdana" w:hAnsi="Verdana"/>
          <w:b w:val="0"/>
          <w:sz w:val="16"/>
          <w:szCs w:val="16"/>
        </w:rPr>
        <w:t xml:space="preserve">2015 </w:t>
      </w:r>
      <w:r w:rsidRPr="008E1D55">
        <w:rPr>
          <w:rFonts w:ascii="Verdana" w:hAnsi="Verdana"/>
          <w:b w:val="0"/>
          <w:sz w:val="16"/>
          <w:szCs w:val="16"/>
        </w:rPr>
        <w:t xml:space="preserve">is een extensie op het INSPIRE model voor </w:t>
      </w:r>
      <w:proofErr w:type="spellStart"/>
      <w:r w:rsidRPr="008E1D55">
        <w:rPr>
          <w:rFonts w:ascii="Verdana" w:hAnsi="Verdana"/>
          <w:b w:val="0"/>
          <w:sz w:val="16"/>
          <w:szCs w:val="16"/>
        </w:rPr>
        <w:t>Utility</w:t>
      </w:r>
      <w:proofErr w:type="spellEnd"/>
      <w:r w:rsidRPr="008E1D55">
        <w:rPr>
          <w:rFonts w:ascii="Verdana" w:hAnsi="Verdana"/>
          <w:b w:val="0"/>
          <w:sz w:val="16"/>
          <w:szCs w:val="16"/>
        </w:rPr>
        <w:t xml:space="preserve"> Networks.</w:t>
      </w:r>
      <w:r>
        <w:rPr>
          <w:rFonts w:ascii="Verdana" w:hAnsi="Verdana"/>
          <w:b w:val="0"/>
          <w:sz w:val="16"/>
          <w:szCs w:val="16"/>
        </w:rPr>
        <w:t xml:space="preserve"> INSPIRE </w:t>
      </w:r>
      <w:proofErr w:type="spellStart"/>
      <w:r>
        <w:rPr>
          <w:rFonts w:ascii="Verdana" w:hAnsi="Verdana"/>
          <w:b w:val="0"/>
          <w:sz w:val="16"/>
          <w:szCs w:val="16"/>
        </w:rPr>
        <w:t>utilities</w:t>
      </w:r>
      <w:proofErr w:type="spellEnd"/>
      <w:r>
        <w:rPr>
          <w:rFonts w:ascii="Verdana" w:hAnsi="Verdana"/>
          <w:b w:val="0"/>
          <w:sz w:val="16"/>
          <w:szCs w:val="16"/>
        </w:rPr>
        <w:t xml:space="preserve"> heeft afhankelijkheden met </w:t>
      </w:r>
      <w:r w:rsidR="00B656A3">
        <w:rPr>
          <w:rFonts w:ascii="Verdana" w:hAnsi="Verdana"/>
          <w:b w:val="0"/>
          <w:sz w:val="16"/>
          <w:szCs w:val="16"/>
        </w:rPr>
        <w:t xml:space="preserve">het algemene INSPIRE </w:t>
      </w:r>
      <w:r w:rsidR="00B656A3" w:rsidRPr="00B656A3">
        <w:rPr>
          <w:rFonts w:ascii="Verdana" w:hAnsi="Verdana"/>
          <w:b w:val="0"/>
          <w:sz w:val="16"/>
          <w:szCs w:val="16"/>
        </w:rPr>
        <w:t>algemene netw</w:t>
      </w:r>
      <w:r w:rsidR="008C2572">
        <w:rPr>
          <w:rFonts w:ascii="Verdana" w:hAnsi="Verdana"/>
          <w:b w:val="0"/>
          <w:sz w:val="16"/>
          <w:szCs w:val="16"/>
        </w:rPr>
        <w:t>erkmodel en INSPIRE basistypen.</w:t>
      </w:r>
      <w:r w:rsidR="002370BA">
        <w:rPr>
          <w:rFonts w:ascii="Verdana" w:hAnsi="Verdana"/>
          <w:b w:val="0"/>
          <w:sz w:val="16"/>
          <w:szCs w:val="16"/>
        </w:rPr>
        <w:t xml:space="preserve"> </w:t>
      </w:r>
      <w:r w:rsidR="00C73986">
        <w:rPr>
          <w:rFonts w:ascii="Verdana" w:hAnsi="Verdana"/>
          <w:b w:val="0"/>
          <w:sz w:val="16"/>
          <w:szCs w:val="16"/>
        </w:rPr>
        <w:t>Het totaal van aan elkaar gerelateerde pakketten omvat IMKL2015.</w:t>
      </w:r>
    </w:p>
    <w:p w:rsidR="008C2572" w:rsidRPr="006050B8" w:rsidRDefault="008C2572" w:rsidP="00B5584F">
      <w:pPr>
        <w:pStyle w:val="Kop4"/>
        <w:jc w:val="left"/>
      </w:pPr>
      <w:r w:rsidRPr="00B5584F">
        <w:rPr>
          <w:rFonts w:ascii="Verdana" w:hAnsi="Verdana"/>
          <w:b w:val="0"/>
          <w:sz w:val="16"/>
          <w:szCs w:val="16"/>
        </w:rPr>
        <w:t>De volgende stereotypen worden gebruikt als onderdeel van het UML profiel.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96"/>
        <w:gridCol w:w="1218"/>
        <w:gridCol w:w="5688"/>
      </w:tblGrid>
      <w:tr w:rsidR="008C2572" w:rsidRPr="009F4BFE" w:rsidTr="00607EB0">
        <w:trPr>
          <w:tblHeader/>
        </w:trPr>
        <w:tc>
          <w:tcPr>
            <w:tcW w:w="1077" w:type="pct"/>
            <w:vAlign w:val="center"/>
          </w:tcPr>
          <w:p w:rsidR="008C2572" w:rsidRPr="009F4BFE" w:rsidRDefault="008C2572" w:rsidP="008C2572">
            <w:pPr>
              <w:rPr>
                <w:b/>
              </w:rPr>
            </w:pPr>
            <w:r w:rsidRPr="009F4BFE">
              <w:rPr>
                <w:b/>
              </w:rPr>
              <w:t>Stereotype</w:t>
            </w:r>
          </w:p>
        </w:tc>
        <w:tc>
          <w:tcPr>
            <w:tcW w:w="692" w:type="pct"/>
            <w:vAlign w:val="center"/>
          </w:tcPr>
          <w:p w:rsidR="008C2572" w:rsidRPr="009F4BFE" w:rsidRDefault="008C2572" w:rsidP="008C2572">
            <w:pPr>
              <w:rPr>
                <w:b/>
              </w:rPr>
            </w:pPr>
            <w:r w:rsidRPr="009F4BFE">
              <w:rPr>
                <w:b/>
              </w:rPr>
              <w:t>Model element</w:t>
            </w:r>
          </w:p>
        </w:tc>
        <w:tc>
          <w:tcPr>
            <w:tcW w:w="3231" w:type="pct"/>
            <w:vAlign w:val="center"/>
          </w:tcPr>
          <w:p w:rsidR="008C2572" w:rsidRPr="009F4BFE" w:rsidRDefault="008C2572" w:rsidP="008C2572">
            <w:pPr>
              <w:rPr>
                <w:b/>
              </w:rPr>
            </w:pPr>
            <w:r>
              <w:rPr>
                <w:b/>
              </w:rPr>
              <w:t>Beschrijving</w:t>
            </w:r>
          </w:p>
        </w:tc>
      </w:tr>
      <w:tr w:rsidR="008C2572" w:rsidRPr="00A01E8E" w:rsidTr="00607EB0">
        <w:trPr>
          <w:tblHeader/>
        </w:trPr>
        <w:tc>
          <w:tcPr>
            <w:tcW w:w="1077" w:type="pct"/>
          </w:tcPr>
          <w:p w:rsidR="008C2572" w:rsidRPr="006050B8" w:rsidRDefault="008C2572" w:rsidP="008C2572">
            <w:pPr>
              <w:keepNext/>
            </w:pPr>
            <w:proofErr w:type="spellStart"/>
            <w:r w:rsidRPr="006050B8">
              <w:t>applicationSchema</w:t>
            </w:r>
            <w:proofErr w:type="spellEnd"/>
          </w:p>
        </w:tc>
        <w:tc>
          <w:tcPr>
            <w:tcW w:w="692" w:type="pct"/>
          </w:tcPr>
          <w:p w:rsidR="008C2572" w:rsidRPr="006050B8" w:rsidRDefault="008C2572" w:rsidP="008C2572">
            <w:r w:rsidRPr="006050B8">
              <w:t>Package</w:t>
            </w:r>
          </w:p>
        </w:tc>
        <w:tc>
          <w:tcPr>
            <w:tcW w:w="3231" w:type="pct"/>
          </w:tcPr>
          <w:p w:rsidR="008C2572" w:rsidRPr="00A01E8E" w:rsidRDefault="008C2572" w:rsidP="008C2572">
            <w:r w:rsidRPr="00A01E8E">
              <w:t>Een applicatie schema volgens ISO 19109 en NEN 3610.</w:t>
            </w:r>
          </w:p>
        </w:tc>
      </w:tr>
      <w:tr w:rsidR="008C2572" w:rsidRPr="009F4BFE" w:rsidTr="00607EB0">
        <w:trPr>
          <w:tblHeader/>
        </w:trPr>
        <w:tc>
          <w:tcPr>
            <w:tcW w:w="1077" w:type="pct"/>
          </w:tcPr>
          <w:p w:rsidR="008C2572" w:rsidRPr="006050B8" w:rsidRDefault="008C2572" w:rsidP="008C2572">
            <w:proofErr w:type="spellStart"/>
            <w:r w:rsidRPr="006050B8">
              <w:t>featureType</w:t>
            </w:r>
            <w:proofErr w:type="spellEnd"/>
          </w:p>
        </w:tc>
        <w:tc>
          <w:tcPr>
            <w:tcW w:w="692" w:type="pct"/>
          </w:tcPr>
          <w:p w:rsidR="008C2572" w:rsidRPr="006050B8" w:rsidRDefault="008C2572" w:rsidP="008C2572">
            <w:r w:rsidRPr="006050B8">
              <w:t>Class</w:t>
            </w:r>
          </w:p>
        </w:tc>
        <w:tc>
          <w:tcPr>
            <w:tcW w:w="3231" w:type="pct"/>
          </w:tcPr>
          <w:p w:rsidR="008C2572" w:rsidRPr="006050B8" w:rsidRDefault="008C2572" w:rsidP="008C2572">
            <w:r>
              <w:t>Een geografisch object.</w:t>
            </w:r>
          </w:p>
        </w:tc>
      </w:tr>
      <w:tr w:rsidR="008C2572" w:rsidRPr="00A01E8E" w:rsidTr="00607EB0">
        <w:trPr>
          <w:tblHeader/>
        </w:trPr>
        <w:tc>
          <w:tcPr>
            <w:tcW w:w="1077" w:type="pct"/>
          </w:tcPr>
          <w:p w:rsidR="008C2572" w:rsidRPr="006050B8" w:rsidRDefault="008C2572" w:rsidP="008C2572">
            <w:proofErr w:type="spellStart"/>
            <w:r w:rsidRPr="006050B8">
              <w:t>dataType</w:t>
            </w:r>
            <w:proofErr w:type="spellEnd"/>
          </w:p>
        </w:tc>
        <w:tc>
          <w:tcPr>
            <w:tcW w:w="692" w:type="pct"/>
          </w:tcPr>
          <w:p w:rsidR="008C2572" w:rsidRPr="006050B8" w:rsidRDefault="008C2572" w:rsidP="008C2572">
            <w:r w:rsidRPr="006050B8">
              <w:t>Class</w:t>
            </w:r>
          </w:p>
        </w:tc>
        <w:tc>
          <w:tcPr>
            <w:tcW w:w="3231" w:type="pct"/>
          </w:tcPr>
          <w:p w:rsidR="008C2572" w:rsidRPr="00A01E8E" w:rsidRDefault="008C2572" w:rsidP="008C2572">
            <w:r w:rsidRPr="00A01E8E">
              <w:t>Een gestructureerd data type zonder identiteit.</w:t>
            </w:r>
          </w:p>
        </w:tc>
      </w:tr>
      <w:tr w:rsidR="008C2572" w:rsidRPr="00A01E8E" w:rsidTr="00607EB0">
        <w:trPr>
          <w:tblHeader/>
        </w:trPr>
        <w:tc>
          <w:tcPr>
            <w:tcW w:w="1077" w:type="pct"/>
          </w:tcPr>
          <w:p w:rsidR="008C2572" w:rsidRPr="006050B8" w:rsidRDefault="008C2572" w:rsidP="008C2572">
            <w:proofErr w:type="spellStart"/>
            <w:r w:rsidRPr="006050B8">
              <w:t>union</w:t>
            </w:r>
            <w:proofErr w:type="spellEnd"/>
          </w:p>
        </w:tc>
        <w:tc>
          <w:tcPr>
            <w:tcW w:w="692" w:type="pct"/>
          </w:tcPr>
          <w:p w:rsidR="008C2572" w:rsidRPr="006050B8" w:rsidRDefault="008C2572" w:rsidP="008C2572">
            <w:r w:rsidRPr="006050B8">
              <w:t>Class</w:t>
            </w:r>
          </w:p>
        </w:tc>
        <w:tc>
          <w:tcPr>
            <w:tcW w:w="3231" w:type="pct"/>
          </w:tcPr>
          <w:p w:rsidR="008C2572" w:rsidRPr="00A01E8E" w:rsidRDefault="008C2572" w:rsidP="008C2572">
            <w:r w:rsidRPr="00A01E8E">
              <w:t>Een gestructureerd data type zonder identiteit</w:t>
            </w:r>
            <w:r>
              <w:t xml:space="preserve"> waarvan precies één van de attributen aanwezig is in een instantie.</w:t>
            </w:r>
          </w:p>
        </w:tc>
      </w:tr>
      <w:tr w:rsidR="008C2572" w:rsidRPr="006050B8" w:rsidTr="00607EB0">
        <w:trPr>
          <w:tblHeader/>
        </w:trPr>
        <w:tc>
          <w:tcPr>
            <w:tcW w:w="1077" w:type="pct"/>
          </w:tcPr>
          <w:p w:rsidR="008C2572" w:rsidRPr="006050B8" w:rsidRDefault="008C2572" w:rsidP="008C2572">
            <w:proofErr w:type="spellStart"/>
            <w:r w:rsidRPr="006050B8">
              <w:t>enumeration</w:t>
            </w:r>
            <w:proofErr w:type="spellEnd"/>
          </w:p>
        </w:tc>
        <w:tc>
          <w:tcPr>
            <w:tcW w:w="692" w:type="pct"/>
          </w:tcPr>
          <w:p w:rsidR="008C2572" w:rsidRPr="006050B8" w:rsidRDefault="008C2572" w:rsidP="008C2572">
            <w:r w:rsidRPr="006050B8">
              <w:t>Class</w:t>
            </w:r>
          </w:p>
        </w:tc>
        <w:tc>
          <w:tcPr>
            <w:tcW w:w="3231" w:type="pct"/>
          </w:tcPr>
          <w:p w:rsidR="008C2572" w:rsidRPr="006050B8" w:rsidRDefault="008C2572" w:rsidP="008C2572">
            <w:pPr>
              <w:rPr>
                <w:lang w:val="en-US"/>
              </w:rPr>
            </w:pPr>
            <w:proofErr w:type="spellStart"/>
            <w:r>
              <w:rPr>
                <w:rFonts w:cs="Arial"/>
                <w:lang w:val="en-US"/>
              </w:rPr>
              <w:t>Gesloten</w:t>
            </w:r>
            <w:proofErr w:type="spellEnd"/>
            <w:r>
              <w:rPr>
                <w:rFonts w:cs="Arial"/>
                <w:lang w:val="en-US"/>
              </w:rPr>
              <w:t xml:space="preserve">  </w:t>
            </w:r>
            <w:proofErr w:type="spellStart"/>
            <w:r>
              <w:rPr>
                <w:rFonts w:cs="Arial"/>
                <w:lang w:val="en-US"/>
              </w:rPr>
              <w:t>lijst</w:t>
            </w:r>
            <w:proofErr w:type="spellEnd"/>
            <w:r>
              <w:rPr>
                <w:rFonts w:cs="Arial"/>
                <w:lang w:val="en-US"/>
              </w:rPr>
              <w:t xml:space="preserve"> van </w:t>
            </w:r>
            <w:proofErr w:type="spellStart"/>
            <w:r>
              <w:rPr>
                <w:rFonts w:cs="Arial"/>
                <w:lang w:val="en-US"/>
              </w:rPr>
              <w:t>domeinwaarden</w:t>
            </w:r>
            <w:proofErr w:type="spellEnd"/>
            <w:r>
              <w:rPr>
                <w:rFonts w:cs="Arial"/>
                <w:lang w:val="en-US"/>
              </w:rPr>
              <w:t>.</w:t>
            </w:r>
          </w:p>
        </w:tc>
      </w:tr>
      <w:tr w:rsidR="008C2572" w:rsidRPr="006050B8" w:rsidTr="00607EB0">
        <w:trPr>
          <w:tblHeader/>
        </w:trPr>
        <w:tc>
          <w:tcPr>
            <w:tcW w:w="1077" w:type="pct"/>
          </w:tcPr>
          <w:p w:rsidR="008C2572" w:rsidRPr="006050B8" w:rsidRDefault="008C2572" w:rsidP="008C2572">
            <w:proofErr w:type="spellStart"/>
            <w:r w:rsidRPr="006050B8">
              <w:t>codeList</w:t>
            </w:r>
            <w:proofErr w:type="spellEnd"/>
          </w:p>
        </w:tc>
        <w:tc>
          <w:tcPr>
            <w:tcW w:w="692" w:type="pct"/>
          </w:tcPr>
          <w:p w:rsidR="008C2572" w:rsidRPr="006050B8" w:rsidRDefault="008C2572" w:rsidP="008C2572">
            <w:r w:rsidRPr="006050B8">
              <w:t>Class</w:t>
            </w:r>
          </w:p>
        </w:tc>
        <w:tc>
          <w:tcPr>
            <w:tcW w:w="3231" w:type="pct"/>
          </w:tcPr>
          <w:p w:rsidR="008C2572" w:rsidRPr="006050B8" w:rsidRDefault="008C2572" w:rsidP="008C2572">
            <w:pPr>
              <w:rPr>
                <w:lang w:val="en-US"/>
              </w:rPr>
            </w:pPr>
            <w:r>
              <w:rPr>
                <w:rFonts w:cs="Arial"/>
                <w:lang w:val="en-US"/>
              </w:rPr>
              <w:t xml:space="preserve">Open </w:t>
            </w:r>
            <w:proofErr w:type="spellStart"/>
            <w:r>
              <w:rPr>
                <w:rFonts w:cs="Arial"/>
                <w:lang w:val="en-US"/>
              </w:rPr>
              <w:t>lijst</w:t>
            </w:r>
            <w:proofErr w:type="spellEnd"/>
            <w:r>
              <w:rPr>
                <w:rFonts w:cs="Arial"/>
                <w:lang w:val="en-US"/>
              </w:rPr>
              <w:t xml:space="preserve"> van </w:t>
            </w:r>
            <w:proofErr w:type="spellStart"/>
            <w:r>
              <w:rPr>
                <w:rFonts w:cs="Arial"/>
                <w:lang w:val="en-US"/>
              </w:rPr>
              <w:t>domeinwaarden</w:t>
            </w:r>
            <w:proofErr w:type="spellEnd"/>
            <w:r>
              <w:rPr>
                <w:rFonts w:cs="Arial"/>
                <w:lang w:val="en-US"/>
              </w:rPr>
              <w:t xml:space="preserve"> </w:t>
            </w:r>
          </w:p>
        </w:tc>
      </w:tr>
      <w:tr w:rsidR="008C2572" w:rsidRPr="00A01E8E" w:rsidTr="00607EB0">
        <w:trPr>
          <w:tblHeader/>
        </w:trPr>
        <w:tc>
          <w:tcPr>
            <w:tcW w:w="1077" w:type="pct"/>
          </w:tcPr>
          <w:p w:rsidR="008C2572" w:rsidRPr="006050B8" w:rsidRDefault="008C2572" w:rsidP="008C2572">
            <w:proofErr w:type="spellStart"/>
            <w:r w:rsidRPr="006050B8">
              <w:t>voidable</w:t>
            </w:r>
            <w:proofErr w:type="spellEnd"/>
          </w:p>
        </w:tc>
        <w:tc>
          <w:tcPr>
            <w:tcW w:w="692" w:type="pct"/>
          </w:tcPr>
          <w:p w:rsidR="008C2572" w:rsidRPr="006050B8" w:rsidRDefault="008C2572" w:rsidP="008C2572">
            <w:proofErr w:type="spellStart"/>
            <w:r w:rsidRPr="006050B8">
              <w:t>Attribute</w:t>
            </w:r>
            <w:proofErr w:type="spellEnd"/>
            <w:r w:rsidRPr="006050B8">
              <w:t xml:space="preserve">, </w:t>
            </w:r>
            <w:proofErr w:type="spellStart"/>
            <w:r w:rsidRPr="006050B8">
              <w:t>association</w:t>
            </w:r>
            <w:proofErr w:type="spellEnd"/>
            <w:r w:rsidRPr="006050B8">
              <w:t xml:space="preserve"> </w:t>
            </w:r>
            <w:proofErr w:type="spellStart"/>
            <w:r w:rsidRPr="006050B8">
              <w:t>role</w:t>
            </w:r>
            <w:proofErr w:type="spellEnd"/>
          </w:p>
        </w:tc>
        <w:tc>
          <w:tcPr>
            <w:tcW w:w="3231" w:type="pct"/>
          </w:tcPr>
          <w:p w:rsidR="008C2572" w:rsidRPr="00A01E8E" w:rsidRDefault="008C2572" w:rsidP="008C2572">
            <w:r>
              <w:t xml:space="preserve">Om aan te geven dat het attribuut of associatierol een </w:t>
            </w:r>
            <w:proofErr w:type="spellStart"/>
            <w:r>
              <w:t>nullwaarde</w:t>
            </w:r>
            <w:proofErr w:type="spellEnd"/>
            <w:r>
              <w:t xml:space="preserve"> kan hebben. Een reden waarom het attribuut niet ingevuld is.</w:t>
            </w:r>
          </w:p>
        </w:tc>
      </w:tr>
    </w:tbl>
    <w:p w:rsidR="00A26E72" w:rsidRDefault="00A26E72" w:rsidP="00EE7EF0">
      <w:pPr>
        <w:pStyle w:val="subparagraaftitel"/>
      </w:pPr>
      <w:bookmarkStart w:id="678" w:name="_Toc473473881"/>
      <w:r>
        <w:t>UML</w:t>
      </w:r>
      <w:r w:rsidR="00CA2949">
        <w:t xml:space="preserve"> - WION</w:t>
      </w:r>
      <w:r>
        <w:t xml:space="preserve"> overzicht</w:t>
      </w:r>
      <w:r w:rsidR="00283BD6">
        <w:t>.</w:t>
      </w:r>
      <w:bookmarkEnd w:id="678"/>
    </w:p>
    <w:p w:rsidR="00A26E72" w:rsidRDefault="00B656A3" w:rsidP="00576E1A">
      <w:pPr>
        <w:spacing w:line="240" w:lineRule="atLeast"/>
        <w:rPr>
          <w:bCs/>
        </w:rPr>
      </w:pPr>
      <w:r w:rsidRPr="00B656A3">
        <w:rPr>
          <w:bCs/>
        </w:rPr>
        <w:t xml:space="preserve">Het onderstaand UML diagram bevat het complete IMKL2015 </w:t>
      </w:r>
      <w:r w:rsidR="00CA2949">
        <w:rPr>
          <w:bCs/>
        </w:rPr>
        <w:t xml:space="preserve">– WION </w:t>
      </w:r>
      <w:r w:rsidRPr="00B656A3">
        <w:rPr>
          <w:bCs/>
        </w:rPr>
        <w:t>inclusief de relatie met INSPIRE Utilities. In de hierop volgende paragrafen wordt telkens een deel van het diagram toegelicht.</w:t>
      </w:r>
    </w:p>
    <w:p w:rsidR="00B656A3" w:rsidRDefault="00B656A3" w:rsidP="00576E1A">
      <w:pPr>
        <w:spacing w:line="240" w:lineRule="atLeast"/>
        <w:rPr>
          <w:bCs/>
        </w:rPr>
      </w:pPr>
      <w:r>
        <w:rPr>
          <w:bCs/>
        </w:rPr>
        <w:t>Kleurgebruik in diagrammen:</w:t>
      </w:r>
    </w:p>
    <w:p w:rsidR="00B656A3" w:rsidRDefault="00B656A3" w:rsidP="00B656A3">
      <w:pPr>
        <w:pStyle w:val="Lijstalinea"/>
        <w:numPr>
          <w:ilvl w:val="0"/>
          <w:numId w:val="31"/>
        </w:numPr>
        <w:spacing w:line="240" w:lineRule="atLeast"/>
        <w:rPr>
          <w:ins w:id="679" w:author="Paul Janssen" w:date="2017-01-29T14:43:00Z"/>
          <w:bCs/>
        </w:rPr>
      </w:pPr>
      <w:r>
        <w:rPr>
          <w:bCs/>
        </w:rPr>
        <w:t>Oranje: IMKL2015 objecttypen</w:t>
      </w:r>
      <w:ins w:id="680" w:author="Paul Janssen" w:date="2017-01-29T14:43:00Z">
        <w:r w:rsidR="00654B7E">
          <w:rPr>
            <w:bCs/>
          </w:rPr>
          <w:t>.</w:t>
        </w:r>
      </w:ins>
    </w:p>
    <w:p w:rsidR="00654B7E" w:rsidDel="00654B7E" w:rsidRDefault="00654B7E" w:rsidP="00B656A3">
      <w:pPr>
        <w:pStyle w:val="Lijstalinea"/>
        <w:numPr>
          <w:ilvl w:val="0"/>
          <w:numId w:val="31"/>
        </w:numPr>
        <w:spacing w:line="240" w:lineRule="atLeast"/>
        <w:rPr>
          <w:del w:id="681" w:author="Paul Janssen" w:date="2017-01-29T14:47:00Z"/>
          <w:bCs/>
        </w:rPr>
      </w:pPr>
    </w:p>
    <w:p w:rsidR="00B656A3" w:rsidRDefault="00B656A3" w:rsidP="00E778B3">
      <w:pPr>
        <w:pStyle w:val="Lijstalinea"/>
        <w:numPr>
          <w:ilvl w:val="0"/>
          <w:numId w:val="31"/>
        </w:numPr>
        <w:spacing w:line="240" w:lineRule="atLeast"/>
        <w:jc w:val="left"/>
        <w:rPr>
          <w:bCs/>
          <w:lang w:val="en-GB"/>
        </w:rPr>
      </w:pPr>
      <w:r w:rsidRPr="00B656A3">
        <w:rPr>
          <w:bCs/>
          <w:lang w:val="en-GB"/>
        </w:rPr>
        <w:t xml:space="preserve">Rood: INSPIRE Utility Networks </w:t>
      </w:r>
      <w:r>
        <w:rPr>
          <w:bCs/>
          <w:lang w:val="en-GB"/>
        </w:rPr>
        <w:t xml:space="preserve">per </w:t>
      </w:r>
      <w:r w:rsidR="00607EB0">
        <w:rPr>
          <w:bCs/>
          <w:lang w:val="en-GB"/>
        </w:rPr>
        <w:t xml:space="preserve">type </w:t>
      </w:r>
      <w:proofErr w:type="spellStart"/>
      <w:r w:rsidR="00607EB0">
        <w:rPr>
          <w:bCs/>
          <w:lang w:val="en-GB"/>
        </w:rPr>
        <w:t>kabel</w:t>
      </w:r>
      <w:proofErr w:type="spellEnd"/>
      <w:r w:rsidR="00607EB0">
        <w:rPr>
          <w:bCs/>
          <w:lang w:val="en-GB"/>
        </w:rPr>
        <w:t xml:space="preserve"> of </w:t>
      </w:r>
      <w:proofErr w:type="spellStart"/>
      <w:r w:rsidR="00607EB0">
        <w:rPr>
          <w:bCs/>
          <w:lang w:val="en-GB"/>
        </w:rPr>
        <w:t>leiding</w:t>
      </w:r>
      <w:proofErr w:type="spellEnd"/>
    </w:p>
    <w:p w:rsidR="00607EB0" w:rsidRPr="00607EB0" w:rsidRDefault="006F2CE2" w:rsidP="00607EB0">
      <w:pPr>
        <w:pStyle w:val="Lijstalinea"/>
        <w:numPr>
          <w:ilvl w:val="0"/>
          <w:numId w:val="31"/>
        </w:numPr>
        <w:spacing w:line="240" w:lineRule="atLeast"/>
        <w:jc w:val="left"/>
        <w:rPr>
          <w:bCs/>
        </w:rPr>
      </w:pPr>
      <w:r w:rsidRPr="006F2CE2">
        <w:rPr>
          <w:bCs/>
        </w:rPr>
        <w:lastRenderedPageBreak/>
        <w:t xml:space="preserve">Groen en grijs: INSPIRE </w:t>
      </w:r>
      <w:proofErr w:type="spellStart"/>
      <w:r w:rsidRPr="006F2CE2">
        <w:rPr>
          <w:bCs/>
        </w:rPr>
        <w:t>Utility</w:t>
      </w:r>
      <w:proofErr w:type="spellEnd"/>
      <w:r w:rsidRPr="006F2CE2">
        <w:rPr>
          <w:bCs/>
        </w:rPr>
        <w:t xml:space="preserve"> Networks algemeen</w:t>
      </w:r>
    </w:p>
    <w:p w:rsidR="00E778B3" w:rsidRDefault="00B656A3" w:rsidP="00E778B3">
      <w:pPr>
        <w:pStyle w:val="Lijstalinea"/>
        <w:numPr>
          <w:ilvl w:val="0"/>
          <w:numId w:val="31"/>
        </w:numPr>
        <w:spacing w:line="240" w:lineRule="atLeast"/>
        <w:jc w:val="left"/>
        <w:rPr>
          <w:ins w:id="682" w:author="Paul Janssen" w:date="2017-01-29T14:59:00Z"/>
          <w:bCs/>
        </w:rPr>
      </w:pPr>
      <w:r w:rsidRPr="00B656A3">
        <w:rPr>
          <w:bCs/>
        </w:rPr>
        <w:t>Licht oranje</w:t>
      </w:r>
      <w:r w:rsidR="00BA0892">
        <w:rPr>
          <w:bCs/>
        </w:rPr>
        <w:t xml:space="preserve"> en grijs</w:t>
      </w:r>
      <w:r w:rsidRPr="00B656A3">
        <w:rPr>
          <w:bCs/>
        </w:rPr>
        <w:t xml:space="preserve">: Niet instantieerbare objecttypen, datatypen en </w:t>
      </w:r>
      <w:proofErr w:type="spellStart"/>
      <w:r w:rsidR="00932116">
        <w:rPr>
          <w:bCs/>
        </w:rPr>
        <w:t>waardelijsten</w:t>
      </w:r>
      <w:proofErr w:type="spellEnd"/>
      <w:r w:rsidRPr="00B656A3">
        <w:rPr>
          <w:bCs/>
        </w:rPr>
        <w:t>.</w:t>
      </w:r>
    </w:p>
    <w:p w:rsidR="00F67646" w:rsidRDefault="00F67646">
      <w:pPr>
        <w:spacing w:line="240" w:lineRule="atLeast"/>
        <w:jc w:val="left"/>
        <w:rPr>
          <w:ins w:id="683" w:author="Paul Janssen" w:date="2017-01-29T14:59:00Z"/>
          <w:bCs/>
        </w:rPr>
        <w:pPrChange w:id="684" w:author="Paul Janssen" w:date="2017-01-29T14:59:00Z">
          <w:pPr>
            <w:pStyle w:val="Lijstalinea"/>
            <w:numPr>
              <w:numId w:val="31"/>
            </w:numPr>
            <w:spacing w:line="240" w:lineRule="atLeast"/>
            <w:ind w:hanging="360"/>
            <w:jc w:val="left"/>
          </w:pPr>
        </w:pPrChange>
      </w:pPr>
    </w:p>
    <w:p w:rsidR="00F67646" w:rsidRPr="000C1E46" w:rsidRDefault="00F67646">
      <w:pPr>
        <w:spacing w:line="240" w:lineRule="atLeast"/>
        <w:rPr>
          <w:ins w:id="685" w:author="Paul Janssen" w:date="2017-01-29T15:02:00Z"/>
          <w:bCs/>
          <w:highlight w:val="yellow"/>
          <w:rPrChange w:id="686" w:author="Paul Janssen" w:date="2017-01-29T16:41:00Z">
            <w:rPr>
              <w:ins w:id="687" w:author="Paul Janssen" w:date="2017-01-29T15:02:00Z"/>
              <w:bCs/>
            </w:rPr>
          </w:rPrChange>
        </w:rPr>
        <w:pPrChange w:id="688" w:author="Paul Janssen" w:date="2017-01-29T16:42:00Z">
          <w:pPr>
            <w:pStyle w:val="Lijstalinea"/>
            <w:numPr>
              <w:numId w:val="31"/>
            </w:numPr>
            <w:spacing w:line="240" w:lineRule="atLeast"/>
            <w:ind w:hanging="360"/>
            <w:jc w:val="left"/>
          </w:pPr>
        </w:pPrChange>
      </w:pPr>
      <w:ins w:id="689" w:author="Paul Janssen" w:date="2017-01-29T14:59:00Z">
        <w:r w:rsidRPr="000C1E46">
          <w:rPr>
            <w:bCs/>
            <w:highlight w:val="yellow"/>
            <w:rPrChange w:id="690" w:author="Paul Janssen" w:date="2017-01-29T16:41:00Z">
              <w:rPr>
                <w:bCs/>
              </w:rPr>
            </w:rPrChange>
          </w:rPr>
          <w:t xml:space="preserve">Voor WION geldt dat er een verschil is tussen het dataverkeer tussen de centrale voorziening en de afnemers, de uitlevering, en het dataverkeer tussen </w:t>
        </w:r>
      </w:ins>
      <w:ins w:id="691" w:author="Paul Janssen" w:date="2017-01-29T15:01:00Z">
        <w:r w:rsidRPr="000C1E46">
          <w:rPr>
            <w:bCs/>
            <w:highlight w:val="yellow"/>
            <w:rPrChange w:id="692" w:author="Paul Janssen" w:date="2017-01-29T16:41:00Z">
              <w:rPr>
                <w:bCs/>
              </w:rPr>
            </w:rPrChange>
          </w:rPr>
          <w:t>de netbeheerders en de centrale voorziening</w:t>
        </w:r>
      </w:ins>
      <w:ins w:id="693" w:author="Paul Janssen" w:date="2017-01-29T15:18:00Z">
        <w:r w:rsidR="00CD2474" w:rsidRPr="000C1E46">
          <w:rPr>
            <w:bCs/>
            <w:highlight w:val="yellow"/>
            <w:rPrChange w:id="694" w:author="Paul Janssen" w:date="2017-01-29T16:41:00Z">
              <w:rPr>
                <w:bCs/>
              </w:rPr>
            </w:rPrChange>
          </w:rPr>
          <w:t>, de aanlevering</w:t>
        </w:r>
      </w:ins>
      <w:ins w:id="695" w:author="Paul Janssen" w:date="2017-01-29T15:01:00Z">
        <w:r w:rsidRPr="000C1E46">
          <w:rPr>
            <w:bCs/>
            <w:highlight w:val="yellow"/>
            <w:rPrChange w:id="696" w:author="Paul Janssen" w:date="2017-01-29T16:41:00Z">
              <w:rPr>
                <w:bCs/>
              </w:rPr>
            </w:rPrChange>
          </w:rPr>
          <w:t>. Bij de netbeheerders geldt vervolgens dat er een verschil is tussen de centraal aangesloten netbeheerders en de decentraal aangesloten netbeheerders.</w:t>
        </w:r>
      </w:ins>
      <w:ins w:id="697" w:author="Paul Janssen" w:date="2017-01-29T15:02:00Z">
        <w:r w:rsidRPr="000C1E46">
          <w:rPr>
            <w:bCs/>
            <w:highlight w:val="yellow"/>
            <w:rPrChange w:id="698" w:author="Paul Janssen" w:date="2017-01-29T16:41:00Z">
              <w:rPr>
                <w:bCs/>
              </w:rPr>
            </w:rPrChange>
          </w:rPr>
          <w:t xml:space="preserve"> Deze verschillende zijn in de diagrammen aangegeven.</w:t>
        </w:r>
      </w:ins>
    </w:p>
    <w:p w:rsidR="00F67646" w:rsidRPr="000C1E46" w:rsidRDefault="00F67646">
      <w:pPr>
        <w:pStyle w:val="Lijstalinea"/>
        <w:numPr>
          <w:ilvl w:val="0"/>
          <w:numId w:val="31"/>
        </w:numPr>
        <w:spacing w:line="240" w:lineRule="atLeast"/>
        <w:jc w:val="left"/>
        <w:rPr>
          <w:ins w:id="699" w:author="Paul Janssen" w:date="2017-01-29T15:03:00Z"/>
          <w:bCs/>
          <w:highlight w:val="yellow"/>
          <w:rPrChange w:id="700" w:author="Paul Janssen" w:date="2017-01-29T16:41:00Z">
            <w:rPr>
              <w:ins w:id="701" w:author="Paul Janssen" w:date="2017-01-29T15:03:00Z"/>
              <w:bCs/>
            </w:rPr>
          </w:rPrChange>
        </w:rPr>
      </w:pPr>
      <w:ins w:id="702" w:author="Paul Janssen" w:date="2017-01-29T15:02:00Z">
        <w:r w:rsidRPr="000C1E46">
          <w:rPr>
            <w:bCs/>
            <w:highlight w:val="yellow"/>
            <w:rPrChange w:id="703" w:author="Paul Janssen" w:date="2017-01-29T16:41:00Z">
              <w:rPr>
                <w:bCs/>
              </w:rPr>
            </w:rPrChange>
          </w:rPr>
          <w:t>Rood omlijnd: gegevens die door de centrale voorziening worden gegenereerd</w:t>
        </w:r>
      </w:ins>
      <w:ins w:id="704" w:author="Paul Janssen" w:date="2017-01-29T15:03:00Z">
        <w:r w:rsidRPr="000C1E46">
          <w:rPr>
            <w:bCs/>
            <w:highlight w:val="yellow"/>
            <w:rPrChange w:id="705" w:author="Paul Janssen" w:date="2017-01-29T16:41:00Z">
              <w:rPr>
                <w:bCs/>
              </w:rPr>
            </w:rPrChange>
          </w:rPr>
          <w:t>.</w:t>
        </w:r>
      </w:ins>
      <w:ins w:id="706" w:author="Paul Janssen" w:date="2017-01-29T15:18:00Z">
        <w:r w:rsidR="00CD2474" w:rsidRPr="000C1E46">
          <w:rPr>
            <w:bCs/>
            <w:highlight w:val="yellow"/>
            <w:rPrChange w:id="707" w:author="Paul Janssen" w:date="2017-01-29T16:41:00Z">
              <w:rPr>
                <w:bCs/>
              </w:rPr>
            </w:rPrChange>
          </w:rPr>
          <w:t xml:space="preserve"> Komen alleen voor in uitlevering.</w:t>
        </w:r>
      </w:ins>
    </w:p>
    <w:p w:rsidR="00F67646" w:rsidRPr="000C1E46" w:rsidRDefault="00F67646">
      <w:pPr>
        <w:pStyle w:val="Lijstalinea"/>
        <w:numPr>
          <w:ilvl w:val="0"/>
          <w:numId w:val="31"/>
        </w:numPr>
        <w:spacing w:line="240" w:lineRule="atLeast"/>
        <w:jc w:val="left"/>
        <w:rPr>
          <w:ins w:id="708" w:author="Paul Janssen" w:date="2017-01-29T15:01:00Z"/>
          <w:bCs/>
          <w:highlight w:val="yellow"/>
          <w:rPrChange w:id="709" w:author="Paul Janssen" w:date="2017-01-29T16:41:00Z">
            <w:rPr>
              <w:ins w:id="710" w:author="Paul Janssen" w:date="2017-01-29T15:01:00Z"/>
              <w:bCs/>
            </w:rPr>
          </w:rPrChange>
        </w:rPr>
      </w:pPr>
      <w:ins w:id="711" w:author="Paul Janssen" w:date="2017-01-29T15:03:00Z">
        <w:r w:rsidRPr="000C1E46">
          <w:rPr>
            <w:bCs/>
            <w:highlight w:val="yellow"/>
            <w:rPrChange w:id="712" w:author="Paul Janssen" w:date="2017-01-29T16:41:00Z">
              <w:rPr>
                <w:bCs/>
              </w:rPr>
            </w:rPrChange>
          </w:rPr>
          <w:t>Groen omlijnd: gegevens die voor de centraal aangesloten netbeheerder door de voorziening wordt gegenereerd.</w:t>
        </w:r>
      </w:ins>
      <w:ins w:id="713" w:author="Paul Janssen" w:date="2017-01-29T15:04:00Z">
        <w:r w:rsidRPr="000C1E46">
          <w:rPr>
            <w:bCs/>
            <w:highlight w:val="yellow"/>
            <w:rPrChange w:id="714" w:author="Paul Janssen" w:date="2017-01-29T16:41:00Z">
              <w:rPr>
                <w:bCs/>
              </w:rPr>
            </w:rPrChange>
          </w:rPr>
          <w:t xml:space="preserve"> </w:t>
        </w:r>
        <w:r w:rsidR="00D020C9" w:rsidRPr="000C1E46">
          <w:rPr>
            <w:bCs/>
            <w:highlight w:val="yellow"/>
            <w:rPrChange w:id="715" w:author="Paul Janssen" w:date="2017-01-29T16:41:00Z">
              <w:rPr>
                <w:bCs/>
              </w:rPr>
            </w:rPrChange>
          </w:rPr>
          <w:t>Decentraal aangesloten netbeheerders moeten deze gegevens per melding aan de centrale voorziening leveren.</w:t>
        </w:r>
      </w:ins>
    </w:p>
    <w:p w:rsidR="00D020C9" w:rsidRPr="000C1E46" w:rsidRDefault="00D020C9">
      <w:pPr>
        <w:pStyle w:val="Lijstalinea"/>
        <w:numPr>
          <w:ilvl w:val="0"/>
          <w:numId w:val="31"/>
        </w:numPr>
        <w:spacing w:line="240" w:lineRule="atLeast"/>
        <w:jc w:val="left"/>
        <w:rPr>
          <w:ins w:id="716" w:author="Paul Janssen" w:date="2017-01-29T14:48:00Z"/>
          <w:bCs/>
          <w:highlight w:val="yellow"/>
          <w:rPrChange w:id="717" w:author="Paul Janssen" w:date="2017-01-29T16:41:00Z">
            <w:rPr>
              <w:ins w:id="718" w:author="Paul Janssen" w:date="2017-01-29T14:48:00Z"/>
              <w:bCs/>
            </w:rPr>
          </w:rPrChange>
        </w:rPr>
      </w:pPr>
      <w:ins w:id="719" w:author="Paul Janssen" w:date="2017-01-29T15:06:00Z">
        <w:r w:rsidRPr="000C1E46">
          <w:rPr>
            <w:bCs/>
            <w:highlight w:val="yellow"/>
            <w:rPrChange w:id="720" w:author="Paul Janssen" w:date="2017-01-29T16:41:00Z">
              <w:rPr>
                <w:bCs/>
              </w:rPr>
            </w:rPrChange>
          </w:rPr>
          <w:t xml:space="preserve">Op het niveau van attributen is met een </w:t>
        </w:r>
        <w:proofErr w:type="spellStart"/>
        <w:r w:rsidRPr="000C1E46">
          <w:rPr>
            <w:bCs/>
            <w:highlight w:val="yellow"/>
            <w:rPrChange w:id="721" w:author="Paul Janssen" w:date="2017-01-29T16:41:00Z">
              <w:rPr>
                <w:bCs/>
              </w:rPr>
            </w:rPrChange>
          </w:rPr>
          <w:t>constraint</w:t>
        </w:r>
        <w:proofErr w:type="spellEnd"/>
        <w:r w:rsidRPr="000C1E46">
          <w:rPr>
            <w:bCs/>
            <w:highlight w:val="yellow"/>
            <w:rPrChange w:id="722" w:author="Paul Janssen" w:date="2017-01-29T16:41:00Z">
              <w:rPr>
                <w:bCs/>
              </w:rPr>
            </w:rPrChange>
          </w:rPr>
          <w:t xml:space="preserve"> aangegeven </w:t>
        </w:r>
      </w:ins>
      <w:ins w:id="723" w:author="Paul Janssen" w:date="2017-01-29T15:07:00Z">
        <w:r w:rsidRPr="000C1E46">
          <w:rPr>
            <w:bCs/>
            <w:highlight w:val="yellow"/>
            <w:rPrChange w:id="724" w:author="Paul Janssen" w:date="2017-01-29T16:41:00Z">
              <w:rPr>
                <w:bCs/>
              </w:rPr>
            </w:rPrChange>
          </w:rPr>
          <w:t>indien er</w:t>
        </w:r>
      </w:ins>
      <w:ins w:id="725" w:author="Paul Janssen" w:date="2017-01-29T15:06:00Z">
        <w:r w:rsidRPr="000C1E46">
          <w:rPr>
            <w:bCs/>
            <w:highlight w:val="yellow"/>
            <w:rPrChange w:id="726" w:author="Paul Janssen" w:date="2017-01-29T16:41:00Z">
              <w:rPr>
                <w:bCs/>
              </w:rPr>
            </w:rPrChange>
          </w:rPr>
          <w:t xml:space="preserve"> verschil is met betrekking tot </w:t>
        </w:r>
      </w:ins>
      <w:ins w:id="727" w:author="Paul Janssen" w:date="2017-01-29T15:19:00Z">
        <w:r w:rsidR="00CD2474" w:rsidRPr="000C1E46">
          <w:rPr>
            <w:bCs/>
            <w:highlight w:val="yellow"/>
            <w:rPrChange w:id="728" w:author="Paul Janssen" w:date="2017-01-29T16:41:00Z">
              <w:rPr>
                <w:bCs/>
              </w:rPr>
            </w:rPrChange>
          </w:rPr>
          <w:t xml:space="preserve">aan- of uitlevering of </w:t>
        </w:r>
      </w:ins>
      <w:ins w:id="729" w:author="Paul Janssen" w:date="2017-01-29T15:06:00Z">
        <w:r w:rsidRPr="000C1E46">
          <w:rPr>
            <w:bCs/>
            <w:highlight w:val="yellow"/>
            <w:rPrChange w:id="730" w:author="Paul Janssen" w:date="2017-01-29T16:41:00Z">
              <w:rPr>
                <w:bCs/>
              </w:rPr>
            </w:rPrChange>
          </w:rPr>
          <w:t>decentraal of centraal aangesloten netbeheerder.</w:t>
        </w:r>
      </w:ins>
    </w:p>
    <w:p w:rsidR="00654B7E" w:rsidRDefault="00654B7E">
      <w:pPr>
        <w:spacing w:line="240" w:lineRule="atLeast"/>
        <w:jc w:val="left"/>
        <w:rPr>
          <w:ins w:id="731" w:author="Paul Janssen" w:date="2017-01-29T14:48:00Z"/>
          <w:bCs/>
        </w:rPr>
        <w:pPrChange w:id="732" w:author="Paul Janssen" w:date="2017-01-29T14:48:00Z">
          <w:pPr>
            <w:pStyle w:val="Lijstalinea"/>
            <w:numPr>
              <w:numId w:val="31"/>
            </w:numPr>
            <w:spacing w:line="240" w:lineRule="atLeast"/>
            <w:ind w:hanging="360"/>
            <w:jc w:val="left"/>
          </w:pPr>
        </w:pPrChange>
      </w:pPr>
    </w:p>
    <w:p w:rsidR="00654B7E" w:rsidRDefault="00654B7E">
      <w:pPr>
        <w:spacing w:line="240" w:lineRule="atLeast"/>
        <w:jc w:val="left"/>
        <w:rPr>
          <w:ins w:id="733" w:author="Paul Janssen" w:date="2017-01-29T14:48:00Z"/>
          <w:bCs/>
        </w:rPr>
        <w:pPrChange w:id="734" w:author="Paul Janssen" w:date="2017-01-29T14:48:00Z">
          <w:pPr>
            <w:pStyle w:val="Lijstalinea"/>
            <w:numPr>
              <w:numId w:val="31"/>
            </w:numPr>
            <w:spacing w:line="240" w:lineRule="atLeast"/>
            <w:ind w:hanging="360"/>
            <w:jc w:val="left"/>
          </w:pPr>
        </w:pPrChange>
      </w:pPr>
    </w:p>
    <w:p w:rsidR="00C632B5" w:rsidRPr="00C632B5" w:rsidRDefault="00C632B5">
      <w:pPr>
        <w:spacing w:line="240" w:lineRule="atLeast"/>
        <w:jc w:val="left"/>
        <w:rPr>
          <w:bCs/>
        </w:rPr>
        <w:sectPr w:rsidR="00C632B5" w:rsidRPr="00C632B5" w:rsidSect="00672722">
          <w:pgSz w:w="11906" w:h="16838" w:code="9"/>
          <w:pgMar w:top="2552" w:right="1622" w:bottom="1531" w:left="1622" w:header="0" w:footer="57" w:gutter="0"/>
          <w:cols w:space="708"/>
          <w:docGrid w:linePitch="360"/>
        </w:sectPr>
        <w:pPrChange w:id="735" w:author="Paul Janssen" w:date="2017-01-29T14:48:00Z">
          <w:pPr>
            <w:pStyle w:val="Lijstalinea"/>
            <w:numPr>
              <w:numId w:val="31"/>
            </w:numPr>
            <w:spacing w:line="240" w:lineRule="atLeast"/>
            <w:ind w:hanging="360"/>
            <w:jc w:val="left"/>
          </w:pPr>
        </w:pPrChange>
      </w:pPr>
    </w:p>
    <w:p w:rsidR="00E778B3" w:rsidRDefault="00726ADF" w:rsidP="003657E7">
      <w:pPr>
        <w:pStyle w:val="Lijstalinea"/>
        <w:spacing w:line="240" w:lineRule="atLeast"/>
        <w:rPr>
          <w:bCs/>
        </w:rPr>
        <w:sectPr w:rsidR="00E778B3" w:rsidSect="000A1A57">
          <w:pgSz w:w="23814" w:h="16839" w:orient="landscape" w:code="8"/>
          <w:pgMar w:top="720" w:right="720" w:bottom="720" w:left="720" w:header="0" w:footer="57" w:gutter="0"/>
          <w:cols w:space="708"/>
          <w:docGrid w:linePitch="360"/>
        </w:sectPr>
      </w:pPr>
      <w:ins w:id="736" w:author="Paul Janssen" w:date="2017-01-29T15:10:00Z">
        <w:r>
          <w:rPr>
            <w:bCs/>
            <w:noProof/>
          </w:rPr>
          <w:lastRenderedPageBreak/>
          <w:drawing>
            <wp:inline distT="0" distB="0" distL="0" distR="0">
              <wp:extent cx="14207490" cy="947229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 IMKL2015 Model compleet.wm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07490" cy="9472295"/>
                      </a:xfrm>
                      <a:prstGeom prst="rect">
                        <a:avLst/>
                      </a:prstGeom>
                    </pic:spPr>
                  </pic:pic>
                </a:graphicData>
              </a:graphic>
            </wp:inline>
          </w:drawing>
        </w:r>
      </w:ins>
      <w:del w:id="737" w:author="Paul Janssen" w:date="2016-11-17T16:06:00Z">
        <w:r w:rsidR="00465070" w:rsidDel="005A0EFD">
          <w:rPr>
            <w:bCs/>
            <w:noProof/>
          </w:rPr>
          <w:drawing>
            <wp:inline distT="0" distB="0" distL="0" distR="0">
              <wp:extent cx="13290331" cy="9772200"/>
              <wp:effectExtent l="0" t="0" r="0" b="0"/>
              <wp:docPr id="34" name="Afbeelding 33" descr="1. IMKL2015 Model complee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KL2015 Model compleet.wmf"/>
                      <pic:cNvPicPr/>
                    </pic:nvPicPr>
                    <pic:blipFill>
                      <a:blip r:embed="rId22" cstate="print"/>
                      <a:stretch>
                        <a:fillRect/>
                      </a:stretch>
                    </pic:blipFill>
                    <pic:spPr>
                      <a:xfrm>
                        <a:off x="0" y="0"/>
                        <a:ext cx="13298715" cy="9778365"/>
                      </a:xfrm>
                      <a:prstGeom prst="rect">
                        <a:avLst/>
                      </a:prstGeom>
                    </pic:spPr>
                  </pic:pic>
                </a:graphicData>
              </a:graphic>
            </wp:inline>
          </w:drawing>
        </w:r>
      </w:del>
    </w:p>
    <w:p w:rsidR="00B656A3" w:rsidRPr="00B656A3" w:rsidRDefault="00B656A3" w:rsidP="00E778B3">
      <w:pPr>
        <w:pStyle w:val="Lijstalinea"/>
        <w:spacing w:line="240" w:lineRule="atLeast"/>
        <w:rPr>
          <w:bCs/>
        </w:rPr>
      </w:pPr>
    </w:p>
    <w:p w:rsidR="00A26E72" w:rsidRDefault="00E778B3" w:rsidP="00576E1A">
      <w:pPr>
        <w:spacing w:line="240" w:lineRule="atLeast"/>
      </w:pPr>
      <w:r>
        <w:t>Toelichting bij het diagram.</w:t>
      </w:r>
    </w:p>
    <w:p w:rsidR="00E778B3" w:rsidRDefault="00E778B3" w:rsidP="00576E1A">
      <w:pPr>
        <w:spacing w:line="240" w:lineRule="atLeast"/>
      </w:pPr>
    </w:p>
    <w:p w:rsidR="00E778B3" w:rsidRDefault="00E778B3" w:rsidP="002C7B72">
      <w:pPr>
        <w:spacing w:line="240" w:lineRule="atLeast"/>
      </w:pPr>
      <w:r w:rsidRPr="00DA137A">
        <w:rPr>
          <w:highlight w:val="yellow"/>
          <w:rPrChange w:id="738" w:author="Paul Janssen" w:date="2017-01-27T16:04:00Z">
            <w:rPr/>
          </w:rPrChange>
        </w:rPr>
        <w:t xml:space="preserve">Het UML diagram brengt het </w:t>
      </w:r>
      <w:del w:id="739" w:author="Paul Janssen" w:date="2017-01-27T16:03:00Z">
        <w:r w:rsidRPr="00DA137A" w:rsidDel="00DA137A">
          <w:rPr>
            <w:highlight w:val="yellow"/>
            <w:rPrChange w:id="740" w:author="Paul Janssen" w:date="2017-01-27T16:04:00Z">
              <w:rPr/>
            </w:rPrChange>
          </w:rPr>
          <w:delText xml:space="preserve">complete </w:delText>
        </w:r>
      </w:del>
      <w:r w:rsidRPr="00DA137A">
        <w:rPr>
          <w:highlight w:val="yellow"/>
          <w:rPrChange w:id="741" w:author="Paul Janssen" w:date="2017-01-27T16:04:00Z">
            <w:rPr/>
          </w:rPrChange>
        </w:rPr>
        <w:t xml:space="preserve">IMKL2015 </w:t>
      </w:r>
      <w:r w:rsidR="00CA2949" w:rsidRPr="00DA137A">
        <w:rPr>
          <w:highlight w:val="yellow"/>
          <w:rPrChange w:id="742" w:author="Paul Janssen" w:date="2017-01-27T16:04:00Z">
            <w:rPr/>
          </w:rPrChange>
        </w:rPr>
        <w:t xml:space="preserve">– WION </w:t>
      </w:r>
      <w:ins w:id="743" w:author="Paul Janssen" w:date="2017-01-27T16:00:00Z">
        <w:r w:rsidR="00DA137A" w:rsidRPr="00DA137A">
          <w:rPr>
            <w:highlight w:val="yellow"/>
            <w:rPrChange w:id="744" w:author="Paul Janssen" w:date="2017-01-27T16:04:00Z">
              <w:rPr/>
            </w:rPrChange>
          </w:rPr>
          <w:t xml:space="preserve">voor netinformatie </w:t>
        </w:r>
      </w:ins>
      <w:r w:rsidRPr="00DA137A">
        <w:rPr>
          <w:highlight w:val="yellow"/>
          <w:rPrChange w:id="745" w:author="Paul Janssen" w:date="2017-01-27T16:04:00Z">
            <w:rPr/>
          </w:rPrChange>
        </w:rPr>
        <w:t xml:space="preserve">inclusief de relatie met INSPIRE in beeld. </w:t>
      </w:r>
      <w:r w:rsidR="00C73986" w:rsidRPr="00DA137A">
        <w:rPr>
          <w:highlight w:val="yellow"/>
          <w:rPrChange w:id="746" w:author="Paul Janssen" w:date="2017-01-27T16:04:00Z">
            <w:rPr/>
          </w:rPrChange>
        </w:rPr>
        <w:t>De specifiek voor de andere deelmodellen opgenomen informatie zit hier nog niet in.</w:t>
      </w:r>
      <w:ins w:id="747" w:author="Paul Janssen" w:date="2017-01-27T16:00:00Z">
        <w:r w:rsidR="00DA137A" w:rsidRPr="00DA137A">
          <w:rPr>
            <w:highlight w:val="yellow"/>
            <w:rPrChange w:id="748" w:author="Paul Janssen" w:date="2017-01-27T16:04:00Z">
              <w:rPr/>
            </w:rPrChange>
          </w:rPr>
          <w:t xml:space="preserve"> Ook de WION Gebiedsinfo</w:t>
        </w:r>
      </w:ins>
      <w:ins w:id="749" w:author="Paul Janssen" w:date="2017-01-29T16:43:00Z">
        <w:r w:rsidR="002C2CC5">
          <w:rPr>
            <w:highlight w:val="yellow"/>
          </w:rPr>
          <w:t>r</w:t>
        </w:r>
      </w:ins>
      <w:ins w:id="750" w:author="Paul Janssen" w:date="2017-01-27T16:00:00Z">
        <w:r w:rsidR="00DA137A" w:rsidRPr="00DA137A">
          <w:rPr>
            <w:highlight w:val="yellow"/>
            <w:rPrChange w:id="751" w:author="Paul Janssen" w:date="2017-01-27T16:04:00Z">
              <w:rPr/>
            </w:rPrChange>
          </w:rPr>
          <w:t>matie, graafpolygoon en belangenregistratie zijn niet opgenomen (zie daarvoor paragraaf 5.2.2</w:t>
        </w:r>
      </w:ins>
      <w:ins w:id="752" w:author="Paul Janssen" w:date="2017-01-29T16:43:00Z">
        <w:r w:rsidR="002C2CC5">
          <w:rPr>
            <w:highlight w:val="yellow"/>
          </w:rPr>
          <w:t>4</w:t>
        </w:r>
      </w:ins>
      <w:ins w:id="753" w:author="Paul Janssen" w:date="2017-01-27T16:02:00Z">
        <w:r w:rsidR="00DA137A" w:rsidRPr="00DA137A">
          <w:rPr>
            <w:highlight w:val="yellow"/>
            <w:rPrChange w:id="754" w:author="Paul Janssen" w:date="2017-01-27T16:04:00Z">
              <w:rPr/>
            </w:rPrChange>
          </w:rPr>
          <w:t>)</w:t>
        </w:r>
      </w:ins>
      <w:ins w:id="755" w:author="Paul Janssen" w:date="2017-01-27T16:03:00Z">
        <w:r w:rsidR="00DA137A" w:rsidRPr="00DA137A">
          <w:rPr>
            <w:highlight w:val="yellow"/>
            <w:rPrChange w:id="756" w:author="Paul Janssen" w:date="2017-01-27T16:04:00Z">
              <w:rPr/>
            </w:rPrChange>
          </w:rPr>
          <w:t>.</w:t>
        </w:r>
      </w:ins>
      <w:r w:rsidR="00C73986">
        <w:t xml:space="preserve"> </w:t>
      </w:r>
      <w:r w:rsidR="000B7212">
        <w:t>Voor de leesbaarheid zijn een aantal relaties niet opgenomen.</w:t>
      </w:r>
      <w:r w:rsidR="000D422C">
        <w:t xml:space="preserve"> In de detaildiagrammen komen die wel terug. </w:t>
      </w:r>
      <w:r>
        <w:t xml:space="preserve">Met omlijningen </w:t>
      </w:r>
      <w:r w:rsidR="003513CF">
        <w:t>zijn</w:t>
      </w:r>
      <w:r>
        <w:t xml:space="preserve"> </w:t>
      </w:r>
      <w:r w:rsidR="003513CF">
        <w:t xml:space="preserve">onderdelen </w:t>
      </w:r>
      <w:r>
        <w:t xml:space="preserve">van het diagram </w:t>
      </w:r>
      <w:r w:rsidR="003513CF">
        <w:t>benoemd:</w:t>
      </w:r>
      <w:r>
        <w:t xml:space="preserve"> </w:t>
      </w:r>
      <w:r w:rsidR="003513CF">
        <w:t>IMKL2015</w:t>
      </w:r>
      <w:r w:rsidR="00EA3404">
        <w:t xml:space="preserve"> en INSPIRE </w:t>
      </w:r>
      <w:proofErr w:type="spellStart"/>
      <w:r w:rsidR="00EA3404">
        <w:t>Generic</w:t>
      </w:r>
      <w:proofErr w:type="spellEnd"/>
      <w:r w:rsidR="00EA3404">
        <w:t xml:space="preserve"> Network Model. </w:t>
      </w:r>
      <w:r>
        <w:t xml:space="preserve">Aan de bovenzijde bevindt zich de IMKL2015 toevoeging op het INSPIRE Utilities model. </w:t>
      </w:r>
      <w:r w:rsidR="00A67D82">
        <w:t xml:space="preserve">Aan de onderzijde het INSPIRE Utilities model. </w:t>
      </w:r>
      <w:r>
        <w:t xml:space="preserve">De </w:t>
      </w:r>
      <w:proofErr w:type="spellStart"/>
      <w:r>
        <w:t>koppelingslaag</w:t>
      </w:r>
      <w:proofErr w:type="spellEnd"/>
      <w:r>
        <w:t xml:space="preserve"> is via de IMKL2015 objecttypen die zich in het midden bevind</w:t>
      </w:r>
      <w:r w:rsidR="00A67D82">
        <w:t>en</w:t>
      </w:r>
      <w:r>
        <w:t>: Elektriciteitskabel, Telecommunicatiekabel</w:t>
      </w:r>
      <w:r w:rsidR="003513CF">
        <w:t xml:space="preserve">, Waterleiding tot en met Kast. Deze objecttypen zijn 1 op 1 gerelateerd aan de overeenkomstige objecttypen uit INSPIRE Utilities. IMKL2015:Elektricteitskabel aan </w:t>
      </w:r>
      <w:proofErr w:type="spellStart"/>
      <w:r w:rsidR="003513CF">
        <w:t>INSPIRE:ElectricityCable</w:t>
      </w:r>
      <w:proofErr w:type="spellEnd"/>
      <w:r w:rsidR="003513CF">
        <w:t xml:space="preserve">, IMKL2015:Waterleiding aan </w:t>
      </w:r>
      <w:proofErr w:type="spellStart"/>
      <w:r w:rsidR="003513CF">
        <w:t>INSPIRE:WaterPipe</w:t>
      </w:r>
      <w:proofErr w:type="spellEnd"/>
      <w:r w:rsidR="003513CF">
        <w:t xml:space="preserve"> enz. Ze bevatten daarmee alle INSPIRE eigenschappen en relaties van die objecttypen. De IMKL2015 </w:t>
      </w:r>
      <w:proofErr w:type="spellStart"/>
      <w:r w:rsidR="003513CF">
        <w:t>koppelingslaag</w:t>
      </w:r>
      <w:proofErr w:type="spellEnd"/>
      <w:r w:rsidR="003513CF">
        <w:t xml:space="preserve"> is ook gekoppeld aan de IMKL2015 inhoudelijke informatie. Deze is gemodelleerd in de objec</w:t>
      </w:r>
      <w:r w:rsidR="006D6D0B">
        <w:t>t</w:t>
      </w:r>
      <w:r w:rsidR="003513CF">
        <w:t xml:space="preserve">typen </w:t>
      </w:r>
      <w:proofErr w:type="spellStart"/>
      <w:r w:rsidR="003513CF">
        <w:t>KabelOfLeiding</w:t>
      </w:r>
      <w:proofErr w:type="spellEnd"/>
      <w:r w:rsidR="003513CF">
        <w:t>,</w:t>
      </w:r>
      <w:r w:rsidR="00EA3404">
        <w:t xml:space="preserve"> </w:t>
      </w:r>
      <w:r w:rsidR="00FB6A21">
        <w:t xml:space="preserve">Leidingelement </w:t>
      </w:r>
      <w:r w:rsidR="00EA3404">
        <w:t xml:space="preserve">en de </w:t>
      </w:r>
      <w:r w:rsidR="008835C1">
        <w:t xml:space="preserve">containerversies </w:t>
      </w:r>
      <w:r w:rsidR="003513CF">
        <w:t>van beide.</w:t>
      </w:r>
    </w:p>
    <w:p w:rsidR="00EA3404" w:rsidRDefault="00EA3404" w:rsidP="00576E1A">
      <w:pPr>
        <w:spacing w:line="240" w:lineRule="atLeast"/>
      </w:pPr>
    </w:p>
    <w:p w:rsidR="00EA3404" w:rsidRDefault="00EA3404" w:rsidP="005854EC">
      <w:pPr>
        <w:spacing w:line="240" w:lineRule="atLeast"/>
      </w:pPr>
      <w:r>
        <w:t xml:space="preserve">De objecttypen in de IMKL2015 </w:t>
      </w:r>
      <w:proofErr w:type="spellStart"/>
      <w:r>
        <w:t>koppelingslaag</w:t>
      </w:r>
      <w:proofErr w:type="spellEnd"/>
      <w:r>
        <w:t xml:space="preserve"> (</w:t>
      </w:r>
      <w:proofErr w:type="spellStart"/>
      <w:r>
        <w:t>Elektricteit</w:t>
      </w:r>
      <w:r w:rsidR="00AF2344">
        <w:t>skabel</w:t>
      </w:r>
      <w:proofErr w:type="spellEnd"/>
      <w:r>
        <w:t xml:space="preserve">, Waterleiding </w:t>
      </w:r>
      <w:proofErr w:type="spellStart"/>
      <w:r>
        <w:t>enz</w:t>
      </w:r>
      <w:proofErr w:type="spellEnd"/>
      <w:r>
        <w:t>) vormen de centrale objecten in een IMKL2015 dataset. Via overerving en relaties worden alle eigenschappen toegevoegd, hetzij van de INSPIRE z</w:t>
      </w:r>
      <w:r w:rsidR="002C7B72">
        <w:t>ij</w:t>
      </w:r>
      <w:r>
        <w:t xml:space="preserve">de van het model, hetzij van de IMKL2015 zijde van het model. Als voorbeeld het attribuut geometrie van een waterleiding. Deze is gedefinieerd als </w:t>
      </w:r>
      <w:proofErr w:type="spellStart"/>
      <w:r>
        <w:t>centreLineGeometry</w:t>
      </w:r>
      <w:proofErr w:type="spellEnd"/>
      <w:r>
        <w:t xml:space="preserve"> bij het objecttype Link uit het </w:t>
      </w:r>
      <w:proofErr w:type="spellStart"/>
      <w:r>
        <w:t>Generic</w:t>
      </w:r>
      <w:proofErr w:type="spellEnd"/>
      <w:r>
        <w:t xml:space="preserve"> </w:t>
      </w:r>
      <w:r w:rsidR="008835C1">
        <w:t xml:space="preserve">Network </w:t>
      </w:r>
      <w:r>
        <w:t>Model. Vi</w:t>
      </w:r>
      <w:r w:rsidR="00AF2344">
        <w:t xml:space="preserve">a </w:t>
      </w:r>
      <w:proofErr w:type="spellStart"/>
      <w:r w:rsidR="00AF2344">
        <w:t>Uti</w:t>
      </w:r>
      <w:r w:rsidR="00F67134">
        <w:t>lityLinkSet</w:t>
      </w:r>
      <w:proofErr w:type="spellEnd"/>
      <w:r w:rsidR="00F67134">
        <w:t xml:space="preserve"> wordt dat overgeërfd</w:t>
      </w:r>
      <w:r w:rsidR="00AF2344">
        <w:t xml:space="preserve"> door het objecttype Pipe, vervolgens doorgegeven aan </w:t>
      </w:r>
      <w:proofErr w:type="spellStart"/>
      <w:r w:rsidR="00AF2344">
        <w:t>WaterPipe</w:t>
      </w:r>
      <w:proofErr w:type="spellEnd"/>
      <w:r w:rsidR="00AF2344">
        <w:t xml:space="preserve"> waardoor het bij de IMKL2015 waterleiding komt.</w:t>
      </w:r>
      <w:r w:rsidR="008A01A1">
        <w:t xml:space="preserve"> Een ander voorbeeld is het attribuut </w:t>
      </w:r>
      <w:proofErr w:type="spellStart"/>
      <w:r w:rsidR="008A01A1">
        <w:t>UtilityDeliveryType</w:t>
      </w:r>
      <w:proofErr w:type="spellEnd"/>
      <w:r w:rsidR="008A01A1">
        <w:t xml:space="preserve"> bij het INSPIRE objecttype </w:t>
      </w:r>
      <w:proofErr w:type="spellStart"/>
      <w:r w:rsidR="008A01A1">
        <w:t>UtilityLinkSet</w:t>
      </w:r>
      <w:proofErr w:type="spellEnd"/>
      <w:r w:rsidR="008A01A1">
        <w:t xml:space="preserve">. Overerving is door alle kabel-, buis- en </w:t>
      </w:r>
      <w:proofErr w:type="spellStart"/>
      <w:r w:rsidR="008A01A1">
        <w:t>ducttypen</w:t>
      </w:r>
      <w:proofErr w:type="spellEnd"/>
      <w:r w:rsidR="008A01A1">
        <w:t>.</w:t>
      </w:r>
    </w:p>
    <w:p w:rsidR="00CF23D1" w:rsidRDefault="00CF23D1" w:rsidP="005854EC">
      <w:pPr>
        <w:spacing w:line="240" w:lineRule="atLeast"/>
      </w:pPr>
    </w:p>
    <w:p w:rsidR="00A11BC4" w:rsidRDefault="00CF23D1">
      <w:pPr>
        <w:pStyle w:val="subparagraaftitel"/>
      </w:pPr>
      <w:bookmarkStart w:id="757" w:name="_Toc473473882"/>
      <w:r>
        <w:t>Associaties in het model</w:t>
      </w:r>
      <w:r w:rsidR="00283BD6">
        <w:t>.</w:t>
      </w:r>
      <w:bookmarkEnd w:id="757"/>
    </w:p>
    <w:p w:rsidR="00CF23D1" w:rsidRPr="003657E7" w:rsidRDefault="00971241" w:rsidP="00576E1A">
      <w:pPr>
        <w:spacing w:line="240" w:lineRule="atLeast"/>
      </w:pPr>
      <w:r w:rsidRPr="003657E7">
        <w:t>In het model zijn associaties opgenomen om de relatie tussen objecttypen te benoemen. In het IMKL gedeelte zijn regels opgenomen voor het bepalen van de richting waarin de associaties zijn bepaald.</w:t>
      </w:r>
    </w:p>
    <w:p w:rsidR="00CF23D1" w:rsidRPr="003657E7" w:rsidRDefault="00CF23D1" w:rsidP="00576E1A">
      <w:pPr>
        <w:spacing w:line="240" w:lineRule="atLeast"/>
      </w:pPr>
    </w:p>
    <w:p w:rsidR="00A11BC4" w:rsidRPr="003657E7" w:rsidRDefault="00971241">
      <w:pPr>
        <w:pStyle w:val="Lijstalinea"/>
        <w:numPr>
          <w:ilvl w:val="0"/>
          <w:numId w:val="31"/>
        </w:numPr>
        <w:spacing w:line="240" w:lineRule="atLeast"/>
      </w:pPr>
      <w:r w:rsidRPr="003657E7">
        <w:t>Elke associatie wijst één kant op. Er zijn dus geen inverse associaties. Als er een verwijzing naar beide kanten nodig is worden er twee associaties opgenomen;</w:t>
      </w:r>
    </w:p>
    <w:p w:rsidR="00A11BC4" w:rsidRPr="003657E7" w:rsidRDefault="00971241">
      <w:pPr>
        <w:pStyle w:val="Lijstalinea"/>
        <w:numPr>
          <w:ilvl w:val="0"/>
          <w:numId w:val="31"/>
        </w:numPr>
        <w:spacing w:line="240" w:lineRule="atLeast"/>
      </w:pPr>
      <w:r w:rsidRPr="003657E7">
        <w:t xml:space="preserve">elk objecttype in IMKL verwijst direct naar het utiliteitsnet waar het bij hoort. Dit gebeurt in alle gevallen met een associatierol genaamd </w:t>
      </w:r>
      <w:proofErr w:type="spellStart"/>
      <w:r w:rsidRPr="003657E7">
        <w:t>inNetwork</w:t>
      </w:r>
      <w:proofErr w:type="spellEnd"/>
      <w:r w:rsidRPr="003657E7">
        <w:t xml:space="preserve">. Dat geldt ook voor objecttypen als Annotatie, Maatvoering, Bijlage en dergelijke. In alle gevallen kunnen de objecttypen maar bij één utiliteitsnet horen. Een uitzondering is </w:t>
      </w:r>
      <w:proofErr w:type="spellStart"/>
      <w:r w:rsidRPr="003657E7">
        <w:t>EigenTopografie</w:t>
      </w:r>
      <w:proofErr w:type="spellEnd"/>
      <w:r w:rsidRPr="003657E7">
        <w:t>, die kan naar meerdere utiliteitsnetten verwijzen;</w:t>
      </w:r>
    </w:p>
    <w:p w:rsidR="00A11BC4" w:rsidRPr="003657E7" w:rsidRDefault="00971241">
      <w:pPr>
        <w:pStyle w:val="Lijstalinea"/>
        <w:numPr>
          <w:ilvl w:val="0"/>
          <w:numId w:val="31"/>
        </w:numPr>
        <w:spacing w:line="240" w:lineRule="atLeast"/>
      </w:pPr>
      <w:r w:rsidRPr="003657E7">
        <w:t xml:space="preserve">voor netwerkelementen geldt dat associaties verwijzen naar de objecten </w:t>
      </w:r>
      <w:proofErr w:type="spellStart"/>
      <w:r w:rsidRPr="003657E7">
        <w:t>ExtraInformatie</w:t>
      </w:r>
      <w:proofErr w:type="spellEnd"/>
      <w:r w:rsidRPr="003657E7">
        <w:t xml:space="preserve"> en Diepte die er bij horen en niet andersom.</w:t>
      </w:r>
    </w:p>
    <w:p w:rsidR="00A11BC4" w:rsidRDefault="00971241">
      <w:pPr>
        <w:pStyle w:val="subparagraaftitel"/>
      </w:pPr>
      <w:bookmarkStart w:id="758" w:name="_Toc473473883"/>
      <w:r w:rsidRPr="00971241">
        <w:t>Numerieke</w:t>
      </w:r>
      <w:r w:rsidR="0047410C">
        <w:t xml:space="preserve"> waarden</w:t>
      </w:r>
      <w:r w:rsidR="00283BD6">
        <w:t>.</w:t>
      </w:r>
      <w:bookmarkEnd w:id="758"/>
    </w:p>
    <w:p w:rsidR="0047410C" w:rsidRDefault="0047410C" w:rsidP="0047410C">
      <w:r>
        <w:t xml:space="preserve">Numerieke waarden bij attributen worden opgenomen conform de bij het attribuut opgegeven eenheid en nauwkeurigheid. Indien de waarde als label is opgenomen en dus een alfanumeriek datatype heeft geldt de komma als decimaal scheidingsteken. Voor de in specifieke datatypen gedefinieerde waarden geldt een punt als het afgesproken decimaal scheidingsteken. De specifieke datatypen voor waarden zoals </w:t>
      </w:r>
      <w:proofErr w:type="spellStart"/>
      <w:r>
        <w:t>Measure</w:t>
      </w:r>
      <w:proofErr w:type="spellEnd"/>
      <w:r>
        <w:t xml:space="preserve"> bestaan uit een combinatie van een waarde en een eenheid.</w:t>
      </w:r>
    </w:p>
    <w:p w:rsidR="00A11BC4" w:rsidRDefault="0047410C">
      <w:pPr>
        <w:pStyle w:val="subparagraaftitel"/>
      </w:pPr>
      <w:bookmarkStart w:id="759" w:name="_Toc473473884"/>
      <w:r>
        <w:t>Waardelijsten zijn extern</w:t>
      </w:r>
      <w:r w:rsidR="00283BD6">
        <w:t>.</w:t>
      </w:r>
      <w:bookmarkEnd w:id="759"/>
    </w:p>
    <w:p w:rsidR="0047410C" w:rsidRDefault="00971241" w:rsidP="0047410C">
      <w:r w:rsidRPr="003657E7">
        <w:t xml:space="preserve">De opgenomen </w:t>
      </w:r>
      <w:proofErr w:type="spellStart"/>
      <w:r w:rsidRPr="003657E7">
        <w:t>waardelijsten</w:t>
      </w:r>
      <w:proofErr w:type="spellEnd"/>
      <w:r w:rsidRPr="003657E7">
        <w:t xml:space="preserve"> van het type &lt;&lt;</w:t>
      </w:r>
      <w:proofErr w:type="spellStart"/>
      <w:r w:rsidRPr="003657E7">
        <w:t>codeList</w:t>
      </w:r>
      <w:proofErr w:type="spellEnd"/>
      <w:r w:rsidRPr="003657E7">
        <w:t xml:space="preserve">&gt;&gt; worden niet in het UML beheerd maar in externe </w:t>
      </w:r>
      <w:proofErr w:type="spellStart"/>
      <w:r w:rsidRPr="003657E7">
        <w:t>waardelijsten</w:t>
      </w:r>
      <w:proofErr w:type="spellEnd"/>
      <w:r w:rsidRPr="003657E7">
        <w:t xml:space="preserve">. Zij worden gepubliceerd in een </w:t>
      </w:r>
      <w:proofErr w:type="spellStart"/>
      <w:r w:rsidRPr="003657E7">
        <w:t>waardelijstregister</w:t>
      </w:r>
      <w:proofErr w:type="spellEnd"/>
      <w:r w:rsidRPr="003657E7">
        <w:t xml:space="preserve">. Ze maken wel onderdeel uit van IMKL2015 maar omdat ze dynamischer zijn voor wat betreft het inhoudelijk beheer zijn ze uit de UML </w:t>
      </w:r>
      <w:r w:rsidRPr="003657E7">
        <w:lastRenderedPageBreak/>
        <w:t xml:space="preserve">beschrijving gehaald. Om het model toch leesbaar te houden zijn de startversies van die lijsten wel opgenomen in de UML diagrammen. Voor operationele toepassing is echter het </w:t>
      </w:r>
      <w:proofErr w:type="spellStart"/>
      <w:r w:rsidRPr="003657E7">
        <w:t>waardelijstregister</w:t>
      </w:r>
      <w:proofErr w:type="spellEnd"/>
      <w:r w:rsidRPr="003657E7">
        <w:t xml:space="preserve"> leidend.</w:t>
      </w:r>
    </w:p>
    <w:p w:rsidR="00CF23D1" w:rsidRDefault="00CF23D1" w:rsidP="00576E1A">
      <w:pPr>
        <w:spacing w:line="240" w:lineRule="atLeast"/>
      </w:pPr>
    </w:p>
    <w:p w:rsidR="00C45A7A" w:rsidRPr="00B656A3" w:rsidRDefault="00C45A7A" w:rsidP="00CF23D1">
      <w:pPr>
        <w:pStyle w:val="subparagraaftitel"/>
      </w:pPr>
      <w:bookmarkStart w:id="760" w:name="_Toc473473885"/>
      <w:r>
        <w:t xml:space="preserve">Basisattributen voor </w:t>
      </w:r>
      <w:r w:rsidRPr="00CF23D1">
        <w:t>identificatie</w:t>
      </w:r>
      <w:r>
        <w:t xml:space="preserve"> en labels</w:t>
      </w:r>
      <w:r w:rsidR="00283BD6">
        <w:t>.</w:t>
      </w:r>
      <w:bookmarkEnd w:id="760"/>
    </w:p>
    <w:p w:rsidR="00C45A7A" w:rsidRDefault="00971241" w:rsidP="00576E1A">
      <w:pPr>
        <w:spacing w:line="240" w:lineRule="atLeast"/>
      </w:pPr>
      <w:r w:rsidRPr="00971241">
        <w:t xml:space="preserve">Identificatie: Alle concrete objecttypen en daarmee objecten in een dataset hebben een attribuut voor identificatie. Met deze identificatie kunnen ze uniek geïdentificeerd worden. INSPIRE gebruikt hiervoor het attribuut </w:t>
      </w:r>
      <w:proofErr w:type="spellStart"/>
      <w:r w:rsidRPr="00971241">
        <w:t>identifier</w:t>
      </w:r>
      <w:proofErr w:type="spellEnd"/>
      <w:r w:rsidRPr="00971241">
        <w:t xml:space="preserve"> met het datatype </w:t>
      </w:r>
      <w:proofErr w:type="spellStart"/>
      <w:r w:rsidRPr="00971241">
        <w:t>Identifier</w:t>
      </w:r>
      <w:proofErr w:type="spellEnd"/>
      <w:r w:rsidRPr="00971241">
        <w:t>. Veel objecttypen uit IMKL2015 overerven die attributen. Voor objecttypen die specifiek voor IMKL2015 zijn gecreëerd en die niet via een generalisatie aan INSPIRE zijn gekoppeld</w:t>
      </w:r>
      <w:r w:rsidR="005D453A">
        <w:t xml:space="preserve"> is er een attribuut identificatie met het datatype NEN3610ID.</w:t>
      </w:r>
      <w:r w:rsidR="00E70583">
        <w:t xml:space="preserve"> Zie ook paragraaf 5.2.23 </w:t>
      </w:r>
      <w:proofErr w:type="spellStart"/>
      <w:r w:rsidR="00E70583">
        <w:t>Identifier</w:t>
      </w:r>
      <w:proofErr w:type="spellEnd"/>
      <w:r w:rsidR="00E70583">
        <w:t xml:space="preserve"> management.</w:t>
      </w:r>
    </w:p>
    <w:p w:rsidR="005D453A" w:rsidRDefault="005D453A" w:rsidP="00576E1A">
      <w:pPr>
        <w:spacing w:line="240" w:lineRule="atLeast"/>
      </w:pPr>
    </w:p>
    <w:p w:rsidR="005D453A" w:rsidRDefault="008A01A1" w:rsidP="00576E1A">
      <w:pPr>
        <w:spacing w:line="240" w:lineRule="atLeast"/>
      </w:pPr>
      <w:r>
        <w:t xml:space="preserve">Label: </w:t>
      </w:r>
      <w:r w:rsidR="005D453A">
        <w:t>Label is een abstract datatype dat is gecreëerd om middels overerving aan bijna alle objecten een mogelijkheid voor het toekennen van een label te bieden.</w:t>
      </w:r>
      <w:r w:rsidR="008744E1">
        <w:t xml:space="preserve"> </w:t>
      </w:r>
      <w:r w:rsidR="008744E1" w:rsidRPr="00F3608E">
        <w:t xml:space="preserve">Merk op dat voor annotatie </w:t>
      </w:r>
      <w:r w:rsidR="008744E1">
        <w:t>en maatvoering (</w:t>
      </w:r>
      <w:proofErr w:type="spellStart"/>
      <w:r w:rsidR="008744E1">
        <w:t>ExtraInformatie</w:t>
      </w:r>
      <w:proofErr w:type="spellEnd"/>
      <w:r w:rsidR="008744E1">
        <w:t xml:space="preserve">) en </w:t>
      </w:r>
      <w:r w:rsidR="008744E1" w:rsidRPr="00F3608E">
        <w:t>diepte</w:t>
      </w:r>
      <w:r w:rsidR="008744E1">
        <w:t xml:space="preserve">, </w:t>
      </w:r>
      <w:r w:rsidR="008744E1" w:rsidRPr="00F3608E">
        <w:t>bijbehorende labels via het object Label doorgegeven worden.</w:t>
      </w:r>
      <w:r w:rsidR="008744E1">
        <w:t xml:space="preserve"> Het af te beelden label (getal of tekst) wordt opgenomen bij het attribuut label. In het attribuut omschrijving kan een betekenis worden opgenomen. </w:t>
      </w:r>
      <w:r w:rsidR="00B902B9">
        <w:t>Bij de subklassen Maatvoering en Annotatie is het p</w:t>
      </w:r>
      <w:r w:rsidR="008744E1">
        <w:t xml:space="preserve">laatsingspunt van </w:t>
      </w:r>
      <w:r w:rsidR="00B902B9">
        <w:t xml:space="preserve">een </w:t>
      </w:r>
      <w:r w:rsidR="008744E1">
        <w:t xml:space="preserve">label </w:t>
      </w:r>
      <w:r w:rsidR="00B902B9">
        <w:t xml:space="preserve">bepaald met een attribuut ligging. Bij andere subklassen, bijvoorbeeld de netelementen wordt de plaatsing </w:t>
      </w:r>
      <w:r w:rsidR="002C3526">
        <w:t xml:space="preserve">van een eventueel label </w:t>
      </w:r>
      <w:r w:rsidR="00B902B9">
        <w:t>in een viewer bepaald.</w:t>
      </w:r>
    </w:p>
    <w:p w:rsidR="005D453A" w:rsidRDefault="005D453A" w:rsidP="005854EC">
      <w:pPr>
        <w:spacing w:line="240" w:lineRule="atLeast"/>
      </w:pPr>
    </w:p>
    <w:p w:rsidR="005D453A" w:rsidRDefault="008A01A1" w:rsidP="005854EC">
      <w:pPr>
        <w:spacing w:line="240" w:lineRule="atLeast"/>
      </w:pPr>
      <w:proofErr w:type="spellStart"/>
      <w:r w:rsidRPr="000D422C">
        <w:rPr>
          <w:b/>
        </w:rPr>
        <w:t>Voidable</w:t>
      </w:r>
      <w:proofErr w:type="spellEnd"/>
      <w:r w:rsidRPr="000D422C">
        <w:rPr>
          <w:b/>
        </w:rPr>
        <w:t>:</w:t>
      </w:r>
      <w:r>
        <w:t xml:space="preserve"> </w:t>
      </w:r>
      <w:r w:rsidR="005D453A">
        <w:t>Bij attributen en associaties die het stereotype &lt;&lt;</w:t>
      </w:r>
      <w:proofErr w:type="spellStart"/>
      <w:r w:rsidR="005D453A">
        <w:t>voidable</w:t>
      </w:r>
      <w:proofErr w:type="spellEnd"/>
      <w:r w:rsidR="005D453A">
        <w:t>&gt;&gt; hebben</w:t>
      </w:r>
      <w:r w:rsidR="00A67D82">
        <w:t xml:space="preserve"> </w:t>
      </w:r>
      <w:r w:rsidR="005D453A">
        <w:t>kan</w:t>
      </w:r>
      <w:r w:rsidR="00607EB0">
        <w:t>,</w:t>
      </w:r>
      <w:r w:rsidR="005D453A">
        <w:t xml:space="preserve"> indien het van toepassing is</w:t>
      </w:r>
      <w:r w:rsidR="005F24C2">
        <w:t>, geen waarde</w:t>
      </w:r>
      <w:r w:rsidR="005D453A">
        <w:t xml:space="preserve"> </w:t>
      </w:r>
      <w:r w:rsidR="005F24C2">
        <w:t xml:space="preserve">worden ingevuld. Optioneel kan er ook </w:t>
      </w:r>
      <w:r w:rsidR="005D453A">
        <w:t xml:space="preserve">een reden opgenomen worden waarom er geen waarde is ingevuld. De </w:t>
      </w:r>
      <w:r w:rsidR="005F24C2">
        <w:t xml:space="preserve">benoemde </w:t>
      </w:r>
      <w:r w:rsidR="005D453A">
        <w:t>redenen zijn:</w:t>
      </w:r>
    </w:p>
    <w:p w:rsidR="005D453A" w:rsidRDefault="005D453A" w:rsidP="005854EC">
      <w:pPr>
        <w:spacing w:line="240" w:lineRule="atLeast"/>
      </w:pPr>
      <w:proofErr w:type="spellStart"/>
      <w:r w:rsidRPr="000D422C">
        <w:rPr>
          <w:b/>
        </w:rPr>
        <w:t>Unknown</w:t>
      </w:r>
      <w:proofErr w:type="spellEnd"/>
      <w:r w:rsidRPr="000D422C">
        <w:rPr>
          <w:b/>
        </w:rPr>
        <w:t>:</w:t>
      </w:r>
      <w:r w:rsidR="008835C1">
        <w:rPr>
          <w:b/>
        </w:rPr>
        <w:t xml:space="preserve"> </w:t>
      </w:r>
      <w:r w:rsidR="008A01A1">
        <w:t>Waarde onbekend</w:t>
      </w:r>
      <w:r w:rsidR="00A67D82">
        <w:t xml:space="preserve">: </w:t>
      </w:r>
      <w:r w:rsidR="00131166">
        <w:t>D</w:t>
      </w:r>
      <w:r w:rsidR="006F2CE2" w:rsidRPr="006F2CE2">
        <w:t>e waarde is bij de zender niet bekend</w:t>
      </w:r>
      <w:r w:rsidR="00131166">
        <w:t>.</w:t>
      </w:r>
    </w:p>
    <w:p w:rsidR="00EE7BB1" w:rsidRDefault="005D453A">
      <w:pPr>
        <w:autoSpaceDE w:val="0"/>
        <w:autoSpaceDN w:val="0"/>
        <w:adjustRightInd w:val="0"/>
        <w:spacing w:line="240" w:lineRule="atLeast"/>
        <w:jc w:val="left"/>
      </w:pPr>
      <w:proofErr w:type="spellStart"/>
      <w:r w:rsidRPr="000D422C">
        <w:rPr>
          <w:b/>
        </w:rPr>
        <w:t>Unpo</w:t>
      </w:r>
      <w:r w:rsidR="000B7212" w:rsidRPr="000D422C">
        <w:rPr>
          <w:b/>
        </w:rPr>
        <w:t>p</w:t>
      </w:r>
      <w:r w:rsidRPr="000D422C">
        <w:rPr>
          <w:b/>
        </w:rPr>
        <w:t>ulated</w:t>
      </w:r>
      <w:proofErr w:type="spellEnd"/>
      <w:r w:rsidRPr="000D422C">
        <w:rPr>
          <w:b/>
        </w:rPr>
        <w:t>:</w:t>
      </w:r>
      <w:r w:rsidR="008835C1">
        <w:rPr>
          <w:b/>
        </w:rPr>
        <w:t xml:space="preserve"> </w:t>
      </w:r>
      <w:r w:rsidR="000B7212">
        <w:t>Niet ondersteund</w:t>
      </w:r>
      <w:r w:rsidR="00A67D82">
        <w:t xml:space="preserve">: </w:t>
      </w:r>
      <w:r w:rsidR="00131166">
        <w:t xml:space="preserve">De </w:t>
      </w:r>
      <w:r w:rsidR="006F2CE2" w:rsidRPr="006F2CE2">
        <w:t>zender houdt in zijn registratie geen waarde voor dit attribuut bij. Geldt voor alle</w:t>
      </w:r>
      <w:r w:rsidR="00131166">
        <w:t xml:space="preserve"> </w:t>
      </w:r>
      <w:r w:rsidR="006F2CE2" w:rsidRPr="006F2CE2">
        <w:t>objecten van dit objecttype</w:t>
      </w:r>
      <w:r w:rsidR="00131166">
        <w:t>.</w:t>
      </w:r>
    </w:p>
    <w:p w:rsidR="00131166" w:rsidRPr="00131166" w:rsidRDefault="005D453A" w:rsidP="005854EC">
      <w:pPr>
        <w:autoSpaceDE w:val="0"/>
        <w:autoSpaceDN w:val="0"/>
        <w:adjustRightInd w:val="0"/>
        <w:spacing w:line="240" w:lineRule="atLeast"/>
        <w:jc w:val="left"/>
      </w:pPr>
      <w:proofErr w:type="spellStart"/>
      <w:r w:rsidRPr="000D422C">
        <w:rPr>
          <w:b/>
        </w:rPr>
        <w:t>Withheld</w:t>
      </w:r>
      <w:proofErr w:type="spellEnd"/>
      <w:r w:rsidRPr="000D422C">
        <w:rPr>
          <w:b/>
        </w:rPr>
        <w:t>:</w:t>
      </w:r>
      <w:r w:rsidR="008835C1">
        <w:rPr>
          <w:b/>
        </w:rPr>
        <w:t xml:space="preserve"> </w:t>
      </w:r>
      <w:r w:rsidR="000B7212">
        <w:t>Niet geautoriseerd</w:t>
      </w:r>
      <w:r w:rsidR="008835C1">
        <w:t>:</w:t>
      </w:r>
      <w:r w:rsidR="00131166">
        <w:t xml:space="preserve"> </w:t>
      </w:r>
      <w:r w:rsidR="006F2CE2" w:rsidRPr="006F2CE2">
        <w:t xml:space="preserve"> </w:t>
      </w:r>
      <w:r w:rsidR="00131166">
        <w:t>D</w:t>
      </w:r>
      <w:r w:rsidR="006F2CE2" w:rsidRPr="006F2CE2">
        <w:t>e zender vindt dat de ontvanger niet geautoriseerd is om de waarde te</w:t>
      </w:r>
    </w:p>
    <w:p w:rsidR="005D453A" w:rsidRDefault="00131166" w:rsidP="005854EC">
      <w:pPr>
        <w:spacing w:line="240" w:lineRule="atLeast"/>
      </w:pPr>
      <w:r w:rsidRPr="00131166">
        <w:t>K</w:t>
      </w:r>
      <w:r w:rsidR="006F2CE2" w:rsidRPr="006F2CE2">
        <w:t>ennen</w:t>
      </w:r>
      <w:r>
        <w:t xml:space="preserve">. </w:t>
      </w:r>
      <w:r w:rsidR="00A67D82">
        <w:t>Waarde is vertrouwelijk en wordt niet uitgewisseld</w:t>
      </w:r>
      <w:r>
        <w:t>.</w:t>
      </w:r>
    </w:p>
    <w:p w:rsidR="00C45A7A" w:rsidRDefault="00C45A7A" w:rsidP="005854EC">
      <w:pPr>
        <w:spacing w:line="240" w:lineRule="atLeast"/>
      </w:pPr>
    </w:p>
    <w:p w:rsidR="005D453A" w:rsidRDefault="005D453A" w:rsidP="00576E1A">
      <w:pPr>
        <w:spacing w:line="240" w:lineRule="atLeast"/>
        <w:sectPr w:rsidR="005D453A" w:rsidSect="00672722">
          <w:pgSz w:w="11906" w:h="16838" w:code="9"/>
          <w:pgMar w:top="2552" w:right="1622" w:bottom="1531" w:left="1622" w:header="0" w:footer="57" w:gutter="0"/>
          <w:cols w:space="708"/>
          <w:docGrid w:linePitch="360"/>
        </w:sectPr>
      </w:pPr>
    </w:p>
    <w:p w:rsidR="005D453A" w:rsidRDefault="00994E4D" w:rsidP="00576E1A">
      <w:pPr>
        <w:spacing w:line="240" w:lineRule="atLeast"/>
      </w:pPr>
      <w:del w:id="761" w:author="Paul Janssen" w:date="2017-01-29T15:24:00Z">
        <w:r w:rsidDel="00CD2474">
          <w:rPr>
            <w:noProof/>
          </w:rPr>
          <w:lastRenderedPageBreak/>
          <w:drawing>
            <wp:inline distT="0" distB="0" distL="0" distR="0">
              <wp:extent cx="8099425" cy="4609465"/>
              <wp:effectExtent l="0" t="0" r="0" b="0"/>
              <wp:docPr id="32" name="Afbeelding 31" descr="2. IMKL2015 Basis_informatie.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KL2015 Basis_informatie.wmf"/>
                      <pic:cNvPicPr/>
                    </pic:nvPicPr>
                    <pic:blipFill>
                      <a:blip r:embed="rId23" cstate="print"/>
                      <a:stretch>
                        <a:fillRect/>
                      </a:stretch>
                    </pic:blipFill>
                    <pic:spPr>
                      <a:xfrm>
                        <a:off x="0" y="0"/>
                        <a:ext cx="8099425" cy="4609465"/>
                      </a:xfrm>
                      <a:prstGeom prst="rect">
                        <a:avLst/>
                      </a:prstGeom>
                    </pic:spPr>
                  </pic:pic>
                </a:graphicData>
              </a:graphic>
            </wp:inline>
          </w:drawing>
        </w:r>
      </w:del>
      <w:ins w:id="762" w:author="Paul Janssen" w:date="2017-01-29T15:24:00Z">
        <w:r w:rsidR="00CD2474">
          <w:rPr>
            <w:noProof/>
          </w:rPr>
          <w:drawing>
            <wp:inline distT="0" distB="0" distL="0" distR="0">
              <wp:extent cx="8099425" cy="4848860"/>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 IMKL2015 Basis_informati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99425" cy="4848860"/>
                      </a:xfrm>
                      <a:prstGeom prst="rect">
                        <a:avLst/>
                      </a:prstGeom>
                    </pic:spPr>
                  </pic:pic>
                </a:graphicData>
              </a:graphic>
            </wp:inline>
          </w:drawing>
        </w:r>
      </w:ins>
      <w:r w:rsidR="00ED458A">
        <w:rPr>
          <w:rStyle w:val="Verwijzingopmerking"/>
        </w:rPr>
        <w:commentReference w:id="763"/>
      </w:r>
    </w:p>
    <w:p w:rsidR="005D453A" w:rsidRDefault="005D453A" w:rsidP="00576E1A">
      <w:pPr>
        <w:spacing w:line="240" w:lineRule="atLeast"/>
      </w:pPr>
    </w:p>
    <w:p w:rsidR="005D453A" w:rsidRDefault="005D453A" w:rsidP="00576E1A">
      <w:pPr>
        <w:spacing w:line="240" w:lineRule="atLeast"/>
      </w:pPr>
    </w:p>
    <w:p w:rsidR="005D453A" w:rsidRPr="00F3608E" w:rsidRDefault="005D453A" w:rsidP="005D453A">
      <w:pPr>
        <w:spacing w:line="240" w:lineRule="atLeast"/>
        <w:jc w:val="left"/>
        <w:sectPr w:rsidR="005D453A" w:rsidRPr="00F3608E" w:rsidSect="005D453A">
          <w:pgSz w:w="16838" w:h="11906" w:orient="landscape" w:code="9"/>
          <w:pgMar w:top="1622" w:right="2552" w:bottom="1622" w:left="1531" w:header="0" w:footer="57" w:gutter="0"/>
          <w:cols w:space="708"/>
          <w:docGrid w:linePitch="360"/>
        </w:sectPr>
      </w:pPr>
      <w:r w:rsidRPr="00F3608E">
        <w:t xml:space="preserve">Figuur </w:t>
      </w:r>
      <w:r w:rsidR="00D66759" w:rsidRPr="00F3608E">
        <w:t>5.2</w:t>
      </w:r>
      <w:r w:rsidRPr="00F3608E">
        <w:t>: Basistypen van het model: Identificatie en label.</w:t>
      </w:r>
      <w:r w:rsidR="00620CB1" w:rsidRPr="00F3608E">
        <w:t xml:space="preserve"> Alle objecttypen hebben verplicht een </w:t>
      </w:r>
      <w:proofErr w:type="spellStart"/>
      <w:r w:rsidR="00620CB1" w:rsidRPr="00F3608E">
        <w:t>identifier</w:t>
      </w:r>
      <w:proofErr w:type="spellEnd"/>
      <w:r w:rsidR="00620CB1" w:rsidRPr="00F3608E">
        <w:t>. Bijna alle objecten hebben optioneel een label.</w:t>
      </w:r>
      <w:r w:rsidR="00D66759" w:rsidRPr="00F3608E">
        <w:t xml:space="preserve"> </w:t>
      </w:r>
    </w:p>
    <w:p w:rsidR="00C45A7A" w:rsidRDefault="00321193" w:rsidP="00576E1A">
      <w:pPr>
        <w:spacing w:line="240" w:lineRule="atLeast"/>
      </w:pPr>
      <w:proofErr w:type="spellStart"/>
      <w:r>
        <w:lastRenderedPageBreak/>
        <w:t>LifespanVersion</w:t>
      </w:r>
      <w:proofErr w:type="spellEnd"/>
      <w:r>
        <w:t xml:space="preserve">: In de basistypen van het model zitten twee attributen voor een temporeel model: </w:t>
      </w:r>
      <w:proofErr w:type="spellStart"/>
      <w:r>
        <w:t>beginLifesepanVersion</w:t>
      </w:r>
      <w:proofErr w:type="spellEnd"/>
      <w:r>
        <w:t xml:space="preserve"> en </w:t>
      </w:r>
      <w:proofErr w:type="spellStart"/>
      <w:r>
        <w:t>endLifespanVersion</w:t>
      </w:r>
      <w:proofErr w:type="spellEnd"/>
      <w:r>
        <w:t xml:space="preserve">. INSPIRE kent die attributen ook en past die toe bij het objecttype </w:t>
      </w:r>
      <w:proofErr w:type="spellStart"/>
      <w:r>
        <w:t>NetwerkElement</w:t>
      </w:r>
      <w:proofErr w:type="spellEnd"/>
      <w:r>
        <w:t xml:space="preserve">. In </w:t>
      </w:r>
      <w:proofErr w:type="spellStart"/>
      <w:r>
        <w:t>IMKLBasis</w:t>
      </w:r>
      <w:proofErr w:type="spellEnd"/>
      <w:r>
        <w:t xml:space="preserve"> zijn ze toegevoegd voor die objecttypen die niet van INSPIRE overerven. </w:t>
      </w:r>
      <w:proofErr w:type="spellStart"/>
      <w:r>
        <w:t>beginLifespanVersion</w:t>
      </w:r>
      <w:proofErr w:type="spellEnd"/>
      <w:r>
        <w:t xml:space="preserve"> is daarin de begindatum waarop </w:t>
      </w:r>
      <w:r w:rsidR="00551821">
        <w:t xml:space="preserve">deze versie van een  </w:t>
      </w:r>
      <w:r>
        <w:t>data object in de registratie werd aangemaakt</w:t>
      </w:r>
      <w:r w:rsidR="00551821">
        <w:t xml:space="preserve"> of veranderd</w:t>
      </w:r>
      <w:r w:rsidR="002C3526">
        <w:t xml:space="preserve">; </w:t>
      </w:r>
      <w:r>
        <w:t xml:space="preserve">het begin van de levenscyclus van </w:t>
      </w:r>
      <w:r w:rsidR="00551821">
        <w:t xml:space="preserve">deze versie van </w:t>
      </w:r>
      <w:r>
        <w:t xml:space="preserve">een data object. </w:t>
      </w:r>
      <w:proofErr w:type="spellStart"/>
      <w:r>
        <w:t>endLifespanVersion</w:t>
      </w:r>
      <w:proofErr w:type="spellEnd"/>
      <w:r>
        <w:t xml:space="preserve"> is </w:t>
      </w:r>
      <w:r w:rsidR="00551821">
        <w:t xml:space="preserve">de </w:t>
      </w:r>
      <w:r>
        <w:t xml:space="preserve">datum die het einde van een levenscyclus van </w:t>
      </w:r>
      <w:r w:rsidR="00551821">
        <w:t xml:space="preserve">deze versie van </w:t>
      </w:r>
      <w:r>
        <w:t>een data object aangeeft</w:t>
      </w:r>
      <w:r w:rsidR="002C3526">
        <w:t xml:space="preserve">; </w:t>
      </w:r>
      <w:r>
        <w:t>het moment vanaf wa</w:t>
      </w:r>
      <w:r w:rsidR="00105063">
        <w:t>nneer</w:t>
      </w:r>
      <w:r>
        <w:t xml:space="preserve"> het geen onderdeel meer is van de actuele registratie.</w:t>
      </w:r>
      <w:r w:rsidR="00241A3D">
        <w:t xml:space="preserve"> Zie ook paragraaf 5.2.24 </w:t>
      </w:r>
      <w:r w:rsidR="00241A3D" w:rsidRPr="00241A3D">
        <w:t>Tijd representatie en temporeel model.</w:t>
      </w:r>
    </w:p>
    <w:p w:rsidR="00EE7EF0" w:rsidRPr="00B656A3" w:rsidRDefault="00EE7EF0" w:rsidP="00EE7EF0">
      <w:pPr>
        <w:pStyle w:val="subparagraaftitel"/>
      </w:pPr>
      <w:bookmarkStart w:id="764" w:name="_Toc434874127"/>
      <w:bookmarkStart w:id="765" w:name="_Toc434874196"/>
      <w:bookmarkStart w:id="766" w:name="_Toc434874279"/>
      <w:bookmarkStart w:id="767" w:name="_Toc434874347"/>
      <w:bookmarkStart w:id="768" w:name="_Toc434874624"/>
      <w:bookmarkStart w:id="769" w:name="_Toc434933257"/>
      <w:bookmarkStart w:id="770" w:name="_Toc434940485"/>
      <w:bookmarkStart w:id="771" w:name="_Toc434941802"/>
      <w:bookmarkStart w:id="772" w:name="_Toc434943343"/>
      <w:bookmarkStart w:id="773" w:name="_Toc434943774"/>
      <w:bookmarkStart w:id="774" w:name="_Toc434956098"/>
      <w:bookmarkStart w:id="775" w:name="_Toc473473886"/>
      <w:bookmarkEnd w:id="764"/>
      <w:bookmarkEnd w:id="765"/>
      <w:bookmarkEnd w:id="766"/>
      <w:bookmarkEnd w:id="767"/>
      <w:bookmarkEnd w:id="768"/>
      <w:bookmarkEnd w:id="769"/>
      <w:bookmarkEnd w:id="770"/>
      <w:bookmarkEnd w:id="771"/>
      <w:bookmarkEnd w:id="772"/>
      <w:bookmarkEnd w:id="773"/>
      <w:bookmarkEnd w:id="774"/>
      <w:r>
        <w:t xml:space="preserve">IMKL2015 </w:t>
      </w:r>
      <w:r w:rsidR="002C7B72">
        <w:t xml:space="preserve">semantische </w:t>
      </w:r>
      <w:r>
        <w:t>kern</w:t>
      </w:r>
      <w:r w:rsidR="00283BD6">
        <w:t>.</w:t>
      </w:r>
      <w:bookmarkEnd w:id="775"/>
    </w:p>
    <w:p w:rsidR="00E97029" w:rsidRDefault="00E97029" w:rsidP="00E97029">
      <w:pPr>
        <w:jc w:val="left"/>
      </w:pPr>
      <w:r>
        <w:t xml:space="preserve">De kern van het IMKL2015 model bevat de semantiek van de extra informatie voor de Nederlandse </w:t>
      </w:r>
      <w:r w:rsidR="00F67134">
        <w:t>gebruikstoepassingen</w:t>
      </w:r>
      <w:r>
        <w:t xml:space="preserve">. Alleen de objecttypen die de inhoudelijke IMKL2015 informatie bevatten en die extra aan het </w:t>
      </w:r>
      <w:r w:rsidR="00FC0156">
        <w:t xml:space="preserve">INSPIRE </w:t>
      </w:r>
      <w:proofErr w:type="spellStart"/>
      <w:r>
        <w:t>U</w:t>
      </w:r>
      <w:r w:rsidR="00D657E0">
        <w:t>tility</w:t>
      </w:r>
      <w:proofErr w:type="spellEnd"/>
      <w:r w:rsidR="00D657E0">
        <w:t xml:space="preserve"> </w:t>
      </w:r>
      <w:proofErr w:type="spellStart"/>
      <w:r w:rsidR="00D657E0">
        <w:t>networks</w:t>
      </w:r>
      <w:proofErr w:type="spellEnd"/>
      <w:r w:rsidR="00D657E0">
        <w:t xml:space="preserve"> </w:t>
      </w:r>
      <w:r>
        <w:t xml:space="preserve"> model zijn toegevoegd zijn afgebeeld. </w:t>
      </w:r>
      <w:r w:rsidR="00C73986">
        <w:t>Bijvoorbeeld g</w:t>
      </w:r>
      <w:r>
        <w:t xml:space="preserve">eometrie en netwerktopologie zitten in </w:t>
      </w:r>
      <w:r w:rsidR="00FC0156">
        <w:t xml:space="preserve">INSPIRE </w:t>
      </w:r>
      <w:proofErr w:type="spellStart"/>
      <w:r w:rsidR="00D657E0">
        <w:t>Utility</w:t>
      </w:r>
      <w:proofErr w:type="spellEnd"/>
      <w:r w:rsidR="00D657E0">
        <w:t xml:space="preserve"> </w:t>
      </w:r>
      <w:proofErr w:type="spellStart"/>
      <w:r w:rsidR="00D657E0">
        <w:t>networks</w:t>
      </w:r>
      <w:proofErr w:type="spellEnd"/>
      <w:r w:rsidR="00D657E0">
        <w:t xml:space="preserve"> </w:t>
      </w:r>
      <w:r w:rsidR="000860FE">
        <w:t>en zijn niet afgebeeld.</w:t>
      </w:r>
    </w:p>
    <w:p w:rsidR="00E97029" w:rsidRDefault="00E97029" w:rsidP="00E97029">
      <w:pPr>
        <w:jc w:val="left"/>
      </w:pPr>
    </w:p>
    <w:p w:rsidR="007B7303" w:rsidRDefault="007B7303" w:rsidP="00E97029">
      <w:pPr>
        <w:jc w:val="left"/>
      </w:pPr>
    </w:p>
    <w:p w:rsidR="00F43B64" w:rsidRDefault="00F43B64" w:rsidP="00E97029">
      <w:pPr>
        <w:jc w:val="left"/>
      </w:pPr>
    </w:p>
    <w:p w:rsidR="00F43B64" w:rsidRDefault="00F43B64" w:rsidP="00E97029">
      <w:pPr>
        <w:jc w:val="left"/>
      </w:pPr>
    </w:p>
    <w:p w:rsidR="00F43B64" w:rsidRDefault="00F43B64" w:rsidP="00E97029">
      <w:pPr>
        <w:jc w:val="left"/>
      </w:pPr>
    </w:p>
    <w:p w:rsidR="00F43B64" w:rsidRDefault="00F43B64" w:rsidP="00E97029">
      <w:pPr>
        <w:jc w:val="left"/>
      </w:pPr>
    </w:p>
    <w:p w:rsidR="00F43B64" w:rsidRDefault="00F43B64" w:rsidP="00E97029">
      <w:pPr>
        <w:jc w:val="left"/>
      </w:pPr>
    </w:p>
    <w:p w:rsidR="00F43B64" w:rsidRDefault="00F43B64" w:rsidP="00E97029">
      <w:pPr>
        <w:jc w:val="left"/>
      </w:pPr>
    </w:p>
    <w:p w:rsidR="00F43B64" w:rsidRDefault="00F43B64" w:rsidP="00E97029">
      <w:pPr>
        <w:jc w:val="left"/>
      </w:pPr>
    </w:p>
    <w:p w:rsidR="00F43B64" w:rsidRDefault="00F43B64" w:rsidP="00E97029">
      <w:pPr>
        <w:jc w:val="left"/>
      </w:pPr>
    </w:p>
    <w:p w:rsidR="00F43B64" w:rsidRDefault="00F43B64" w:rsidP="00E97029">
      <w:pPr>
        <w:jc w:val="left"/>
      </w:pPr>
    </w:p>
    <w:p w:rsidR="00F43B64" w:rsidRDefault="00F43B64" w:rsidP="00E97029">
      <w:pPr>
        <w:jc w:val="left"/>
      </w:pPr>
    </w:p>
    <w:p w:rsidR="00F43B64" w:rsidRDefault="00F43B64" w:rsidP="00E97029">
      <w:pPr>
        <w:jc w:val="left"/>
        <w:sectPr w:rsidR="00F43B64" w:rsidSect="00672722">
          <w:pgSz w:w="11906" w:h="16838" w:code="9"/>
          <w:pgMar w:top="2552" w:right="1622" w:bottom="1531" w:left="1622" w:header="0" w:footer="57" w:gutter="0"/>
          <w:cols w:space="708"/>
          <w:docGrid w:linePitch="360"/>
        </w:sectPr>
      </w:pPr>
    </w:p>
    <w:p w:rsidR="005D453A" w:rsidRDefault="00CD2474" w:rsidP="007B7303">
      <w:pPr>
        <w:jc w:val="left"/>
        <w:rPr>
          <w:b/>
          <w:noProof/>
        </w:rPr>
      </w:pPr>
      <w:ins w:id="776" w:author="Paul Janssen" w:date="2017-01-29T15:25:00Z">
        <w:r>
          <w:rPr>
            <w:b/>
            <w:noProof/>
          </w:rPr>
          <w:lastRenderedPageBreak/>
          <w:drawing>
            <wp:anchor distT="0" distB="0" distL="114300" distR="114300" simplePos="0" relativeHeight="251649024" behindDoc="0" locked="0" layoutInCell="1" allowOverlap="1">
              <wp:simplePos x="0" y="0"/>
              <wp:positionH relativeFrom="column">
                <wp:posOffset>60647</wp:posOffset>
              </wp:positionH>
              <wp:positionV relativeFrom="paragraph">
                <wp:posOffset>-540129</wp:posOffset>
              </wp:positionV>
              <wp:extent cx="7745730" cy="5500370"/>
              <wp:effectExtent l="0" t="0" r="0" b="0"/>
              <wp:wrapTopAndBottom/>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 IMKL2015 Semantische kern.wm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745730" cy="5500370"/>
                      </a:xfrm>
                      <a:prstGeom prst="rect">
                        <a:avLst/>
                      </a:prstGeom>
                    </pic:spPr>
                  </pic:pic>
                </a:graphicData>
              </a:graphic>
              <wp14:sizeRelH relativeFrom="page">
                <wp14:pctWidth>0</wp14:pctWidth>
              </wp14:sizeRelH>
              <wp14:sizeRelV relativeFrom="page">
                <wp14:pctHeight>0</wp14:pctHeight>
              </wp14:sizeRelV>
            </wp:anchor>
          </w:drawing>
        </w:r>
      </w:ins>
      <w:del w:id="777" w:author="Paul Janssen" w:date="2017-01-29T15:24:00Z">
        <w:r w:rsidR="00465070" w:rsidDel="00CD2474">
          <w:rPr>
            <w:b/>
            <w:noProof/>
          </w:rPr>
          <w:drawing>
            <wp:anchor distT="0" distB="0" distL="114300" distR="114300" simplePos="0" relativeHeight="251646976" behindDoc="0" locked="0" layoutInCell="1" allowOverlap="1">
              <wp:simplePos x="0" y="0"/>
              <wp:positionH relativeFrom="column">
                <wp:posOffset>5080</wp:posOffset>
              </wp:positionH>
              <wp:positionV relativeFrom="paragraph">
                <wp:posOffset>-115570</wp:posOffset>
              </wp:positionV>
              <wp:extent cx="8103235" cy="5044440"/>
              <wp:effectExtent l="0" t="0" r="0" b="0"/>
              <wp:wrapTopAndBottom/>
              <wp:docPr id="35" name="Afbeelding 34" descr="3. IMKL2015 Semantische kern.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KL2015 Semantische kern.wmf"/>
                      <pic:cNvPicPr/>
                    </pic:nvPicPr>
                    <pic:blipFill>
                      <a:blip r:embed="rId26" cstate="print"/>
                      <a:stretch>
                        <a:fillRect/>
                      </a:stretch>
                    </pic:blipFill>
                    <pic:spPr>
                      <a:xfrm>
                        <a:off x="0" y="0"/>
                        <a:ext cx="8103235" cy="5044440"/>
                      </a:xfrm>
                      <a:prstGeom prst="rect">
                        <a:avLst/>
                      </a:prstGeom>
                    </pic:spPr>
                  </pic:pic>
                </a:graphicData>
              </a:graphic>
            </wp:anchor>
          </w:drawing>
        </w:r>
      </w:del>
    </w:p>
    <w:p w:rsidR="007B7303" w:rsidRDefault="007B7303" w:rsidP="00E97029">
      <w:pPr>
        <w:jc w:val="left"/>
        <w:sectPr w:rsidR="007B7303" w:rsidSect="007B7303">
          <w:pgSz w:w="16838" w:h="11906" w:orient="landscape" w:code="9"/>
          <w:pgMar w:top="1622" w:right="2552" w:bottom="1622" w:left="1531" w:header="0" w:footer="57" w:gutter="0"/>
          <w:cols w:space="708"/>
          <w:docGrid w:linePitch="360"/>
        </w:sectPr>
      </w:pPr>
      <w:r w:rsidRPr="00F3608E">
        <w:t xml:space="preserve">Figuur </w:t>
      </w:r>
      <w:r w:rsidR="00D66759" w:rsidRPr="00F3608E">
        <w:t>5.3</w:t>
      </w:r>
      <w:r w:rsidRPr="00F3608E">
        <w:t xml:space="preserve">: IMKL2015 semantische kern voor </w:t>
      </w:r>
      <w:r w:rsidR="00B37CA0" w:rsidRPr="00F3608E">
        <w:t>WION</w:t>
      </w:r>
      <w:r w:rsidRPr="00F3608E">
        <w:t xml:space="preserve"> toepassing.</w:t>
      </w:r>
      <w:r w:rsidR="00F711F3">
        <w:t xml:space="preserve"> Een utiliteitsnet bestaat uit elementen. De elementen hebben attributen en een link met extra informatie.</w:t>
      </w:r>
    </w:p>
    <w:p w:rsidR="00D96825" w:rsidRDefault="007B7303" w:rsidP="00E97029">
      <w:pPr>
        <w:jc w:val="left"/>
      </w:pPr>
      <w:r>
        <w:lastRenderedPageBreak/>
        <w:t xml:space="preserve">Toelichting bij het diagram: </w:t>
      </w:r>
      <w:r w:rsidR="00E97029">
        <w:t xml:space="preserve">Een </w:t>
      </w:r>
      <w:r w:rsidR="005D453A">
        <w:t>Utiliteitsnet</w:t>
      </w:r>
      <w:r w:rsidR="00E97029">
        <w:t xml:space="preserve"> bestaat uit objecten </w:t>
      </w:r>
      <w:proofErr w:type="spellStart"/>
      <w:r w:rsidR="00E97029">
        <w:t>Ka</w:t>
      </w:r>
      <w:r w:rsidR="00DB0C3A">
        <w:t>belOfLeiding</w:t>
      </w:r>
      <w:proofErr w:type="spellEnd"/>
      <w:r w:rsidR="00DB0C3A">
        <w:t xml:space="preserve">, </w:t>
      </w:r>
      <w:r w:rsidR="00FB6A21">
        <w:t>Leidingelement</w:t>
      </w:r>
      <w:r w:rsidR="00DB0C3A">
        <w:t xml:space="preserve">, </w:t>
      </w:r>
      <w:proofErr w:type="spellStart"/>
      <w:r w:rsidR="00E97029">
        <w:t>KabelEnLeidingContainer</w:t>
      </w:r>
      <w:proofErr w:type="spellEnd"/>
      <w:r w:rsidR="00DB0C3A">
        <w:t xml:space="preserve"> en </w:t>
      </w:r>
      <w:proofErr w:type="spellStart"/>
      <w:r w:rsidR="00DB0C3A">
        <w:t>ContainerLeidingelement</w:t>
      </w:r>
      <w:proofErr w:type="spellEnd"/>
      <w:r w:rsidR="00E97029">
        <w:t xml:space="preserve">. </w:t>
      </w:r>
      <w:r>
        <w:t xml:space="preserve">Via het associatie attribuut </w:t>
      </w:r>
      <w:proofErr w:type="spellStart"/>
      <w:r w:rsidR="000E0929">
        <w:t>inNetwork</w:t>
      </w:r>
      <w:proofErr w:type="spellEnd"/>
      <w:r>
        <w:t xml:space="preserve"> worden deze gerefereerd aan één </w:t>
      </w:r>
      <w:r w:rsidR="005D453A">
        <w:t>Utiliteitsnet</w:t>
      </w:r>
      <w:r w:rsidR="00DB0C3A">
        <w:t xml:space="preserve"> van één thema</w:t>
      </w:r>
      <w:r>
        <w:t xml:space="preserve">. </w:t>
      </w:r>
      <w:r w:rsidR="00AB1384">
        <w:t xml:space="preserve">Deze associatie is alleen zichtbaar bij </w:t>
      </w:r>
      <w:proofErr w:type="spellStart"/>
      <w:r w:rsidR="00AB1384">
        <w:t>ContainerLeidingelement</w:t>
      </w:r>
      <w:proofErr w:type="spellEnd"/>
      <w:r w:rsidR="00AB1384">
        <w:t>. De ander</w:t>
      </w:r>
      <w:r w:rsidR="00D657E0">
        <w:t>e</w:t>
      </w:r>
      <w:r w:rsidR="00AB1384">
        <w:t xml:space="preserve"> netwerkobjecten hebben die associatie via het INSPIRE Netwerk model. </w:t>
      </w:r>
      <w:r w:rsidR="00E97029">
        <w:t>Alle objecten hebben kenmerken. De objecttype</w:t>
      </w:r>
      <w:r w:rsidR="00D96825">
        <w:t xml:space="preserve">n kunnen uitgebreid worden met </w:t>
      </w:r>
      <w:proofErr w:type="spellStart"/>
      <w:r w:rsidR="00D96825">
        <w:t>E</w:t>
      </w:r>
      <w:r w:rsidR="00E97029">
        <w:t>xtraInformatie</w:t>
      </w:r>
      <w:proofErr w:type="spellEnd"/>
      <w:r w:rsidR="00E97029">
        <w:t>. Dit kan annotatie</w:t>
      </w:r>
      <w:r w:rsidR="00D96825">
        <w:t>, maatvoering</w:t>
      </w:r>
      <w:r w:rsidR="00E97029">
        <w:t xml:space="preserve"> en/of extra bestanden zijn. </w:t>
      </w:r>
      <w:r w:rsidR="00FA4E0D">
        <w:t>Al</w:t>
      </w:r>
      <w:r w:rsidR="00D96825">
        <w:t xml:space="preserve"> deze typen vallen onder de superklasse </w:t>
      </w:r>
      <w:proofErr w:type="spellStart"/>
      <w:r w:rsidR="00D96825">
        <w:t>ExtraInformatie</w:t>
      </w:r>
      <w:proofErr w:type="spellEnd"/>
      <w:r w:rsidR="00D96825">
        <w:t xml:space="preserve"> en </w:t>
      </w:r>
      <w:r w:rsidR="00D657E0">
        <w:t xml:space="preserve">worden </w:t>
      </w:r>
      <w:r w:rsidR="00D96825">
        <w:t xml:space="preserve">vanuit de </w:t>
      </w:r>
      <w:r w:rsidR="00FA4E0D">
        <w:t xml:space="preserve">andere objecten gerefereerd via het attribuut </w:t>
      </w:r>
      <w:proofErr w:type="spellStart"/>
      <w:r w:rsidR="00FA4E0D">
        <w:t>heeftExtraInformatie</w:t>
      </w:r>
      <w:proofErr w:type="spellEnd"/>
      <w:r w:rsidR="00FA4E0D">
        <w:t xml:space="preserve">. </w:t>
      </w:r>
      <w:r w:rsidR="00C84D52">
        <w:t xml:space="preserve">Omdat alle elementen van en in een </w:t>
      </w:r>
      <w:r w:rsidR="005D453A">
        <w:t>Utiliteitsnet</w:t>
      </w:r>
      <w:r w:rsidR="00C84D52">
        <w:t xml:space="preserve"> </w:t>
      </w:r>
      <w:r w:rsidR="00D657E0">
        <w:t xml:space="preserve">middels het associatie attribuut </w:t>
      </w:r>
      <w:proofErr w:type="spellStart"/>
      <w:r w:rsidR="00D657E0">
        <w:t>inNetwork</w:t>
      </w:r>
      <w:proofErr w:type="spellEnd"/>
      <w:r w:rsidR="00D657E0">
        <w:t xml:space="preserve"> refereren aan </w:t>
      </w:r>
      <w:r w:rsidR="00C84D52">
        <w:t xml:space="preserve"> het </w:t>
      </w:r>
      <w:r w:rsidR="005D453A">
        <w:t>Utiliteitsnet</w:t>
      </w:r>
      <w:r w:rsidR="00C84D52">
        <w:t xml:space="preserve"> is </w:t>
      </w:r>
      <w:r w:rsidR="00DB0C3A">
        <w:t>ty</w:t>
      </w:r>
      <w:r>
        <w:t>pering van alle elementen</w:t>
      </w:r>
      <w:r w:rsidR="00C84D52">
        <w:t xml:space="preserve"> mogelijk op waarden van het attribuut thema. </w:t>
      </w:r>
      <w:r w:rsidR="00D657E0">
        <w:t>Alle elementen kunnen d</w:t>
      </w:r>
      <w:r w:rsidR="00C84D52">
        <w:t>aarmee per thema geselecteerd worden.</w:t>
      </w:r>
    </w:p>
    <w:p w:rsidR="000E0929" w:rsidRDefault="000E0929" w:rsidP="00E97029">
      <w:pPr>
        <w:jc w:val="left"/>
      </w:pPr>
    </w:p>
    <w:p w:rsidR="000E0929" w:rsidRDefault="000E0929" w:rsidP="00E97029">
      <w:pPr>
        <w:jc w:val="left"/>
        <w:rPr>
          <w:b/>
        </w:rPr>
      </w:pPr>
      <w:r w:rsidRPr="000E0929">
        <w:rPr>
          <w:b/>
        </w:rPr>
        <w:t>Meerdere utiliteitsnetten per netelement.</w:t>
      </w:r>
    </w:p>
    <w:p w:rsidR="000E0929" w:rsidRPr="000E0929" w:rsidRDefault="000E0929" w:rsidP="00E97029">
      <w:pPr>
        <w:jc w:val="left"/>
      </w:pPr>
      <w:r w:rsidRPr="000E0929">
        <w:t xml:space="preserve">Containerelement, </w:t>
      </w:r>
      <w:proofErr w:type="spellStart"/>
      <w:r>
        <w:t>Kabelbed</w:t>
      </w:r>
      <w:proofErr w:type="spellEnd"/>
      <w:r>
        <w:t xml:space="preserve">, </w:t>
      </w:r>
      <w:r w:rsidRPr="000E0929">
        <w:t xml:space="preserve">Mantelbuis en </w:t>
      </w:r>
      <w:proofErr w:type="spellStart"/>
      <w:r w:rsidRPr="000E0929">
        <w:t>Duct</w:t>
      </w:r>
      <w:proofErr w:type="spellEnd"/>
      <w:r>
        <w:t xml:space="preserve"> kunnen bij meerdere utiliteitsnetten geregistreerd zijn. </w:t>
      </w:r>
      <w:proofErr w:type="spellStart"/>
      <w:r>
        <w:t>KabelOfLeiding</w:t>
      </w:r>
      <w:proofErr w:type="spellEnd"/>
      <w:r>
        <w:t xml:space="preserve"> en Leidingelement mogen maar naar 1 utiliteitsnet verwijzen. Dit is met een aparte </w:t>
      </w:r>
      <w:proofErr w:type="spellStart"/>
      <w:r>
        <w:t>constraint</w:t>
      </w:r>
      <w:proofErr w:type="spellEnd"/>
      <w:r>
        <w:t xml:space="preserve"> in het model opgenomen.</w:t>
      </w:r>
    </w:p>
    <w:p w:rsidR="00D96825" w:rsidRDefault="00D96825" w:rsidP="00E97029">
      <w:pPr>
        <w:jc w:val="left"/>
      </w:pPr>
    </w:p>
    <w:p w:rsidR="000E0929" w:rsidRDefault="00E97029" w:rsidP="00E97029">
      <w:pPr>
        <w:jc w:val="left"/>
      </w:pPr>
      <w:r>
        <w:t xml:space="preserve">Een </w:t>
      </w:r>
      <w:r w:rsidR="005D453A">
        <w:t>Utiliteitsnet</w:t>
      </w:r>
      <w:r>
        <w:t xml:space="preserve"> </w:t>
      </w:r>
      <w:ins w:id="778" w:author="Paul Janssen" w:date="2017-01-29T16:45:00Z">
        <w:r w:rsidR="002C2CC5" w:rsidRPr="002C2CC5">
          <w:rPr>
            <w:highlight w:val="yellow"/>
            <w:rPrChange w:id="779" w:author="Paul Janssen" w:date="2017-01-29T16:46:00Z">
              <w:rPr/>
            </w:rPrChange>
          </w:rPr>
          <w:t xml:space="preserve">wordt gerefereerd door een </w:t>
        </w:r>
        <w:commentRangeStart w:id="780"/>
        <w:r w:rsidR="002C2CC5" w:rsidRPr="002C2CC5">
          <w:rPr>
            <w:highlight w:val="yellow"/>
            <w:rPrChange w:id="781" w:author="Paul Janssen" w:date="2017-01-29T16:46:00Z">
              <w:rPr/>
            </w:rPrChange>
          </w:rPr>
          <w:t>Belanghebbende</w:t>
        </w:r>
      </w:ins>
      <w:commentRangeEnd w:id="780"/>
      <w:r w:rsidR="00ED458A">
        <w:rPr>
          <w:rStyle w:val="Verwijzingopmerking"/>
        </w:rPr>
        <w:commentReference w:id="780"/>
      </w:r>
      <w:ins w:id="782" w:author="Paul Janssen" w:date="2017-01-29T16:45:00Z">
        <w:r w:rsidR="002C2CC5">
          <w:t>, deze heeft e</w:t>
        </w:r>
      </w:ins>
      <w:ins w:id="783" w:author="Paul Janssen" w:date="2017-01-29T16:47:00Z">
        <w:r w:rsidR="002C2CC5">
          <w:t>e</w:t>
        </w:r>
      </w:ins>
      <w:ins w:id="784" w:author="Paul Janssen" w:date="2017-01-29T16:45:00Z">
        <w:r w:rsidR="002C2CC5">
          <w:t xml:space="preserve">n belang in een WION aanvraag. </w:t>
        </w:r>
      </w:ins>
      <w:ins w:id="785" w:author="Paul Janssen" w:date="2017-01-29T16:46:00Z">
        <w:r w:rsidR="002C2CC5">
          <w:t xml:space="preserve">De Belanghebbende </w:t>
        </w:r>
      </w:ins>
      <w:r>
        <w:t xml:space="preserve">kan verwijzen naar een object </w:t>
      </w:r>
      <w:del w:id="786" w:author="Paul Janssen" w:date="2017-01-29T16:48:00Z">
        <w:r w:rsidDel="002C2CC5">
          <w:delText xml:space="preserve">ExtraTopografie </w:delText>
        </w:r>
      </w:del>
      <w:proofErr w:type="spellStart"/>
      <w:ins w:id="787" w:author="Paul Janssen" w:date="2017-01-29T16:48:00Z">
        <w:r w:rsidR="002C2CC5">
          <w:t>EigenTopografie</w:t>
        </w:r>
        <w:proofErr w:type="spellEnd"/>
        <w:r w:rsidR="002C2CC5">
          <w:t xml:space="preserve"> </w:t>
        </w:r>
      </w:ins>
      <w:r>
        <w:t>voor het koppelen van een extra toegevoegde topografie.</w:t>
      </w:r>
      <w:r w:rsidR="00C84D52">
        <w:t xml:space="preserve"> Ook hier kan via de referentie naar het </w:t>
      </w:r>
      <w:r w:rsidR="005D453A">
        <w:t>Utiliteitsnet</w:t>
      </w:r>
      <w:r w:rsidR="00C84D52">
        <w:t xml:space="preserve"> de </w:t>
      </w:r>
      <w:del w:id="788" w:author="Paul Janssen" w:date="2017-01-29T16:48:00Z">
        <w:r w:rsidR="00C84D52" w:rsidDel="002C2CC5">
          <w:delText xml:space="preserve">ExtraTopografie </w:delText>
        </w:r>
      </w:del>
      <w:proofErr w:type="spellStart"/>
      <w:ins w:id="789" w:author="Paul Janssen" w:date="2017-01-29T16:48:00Z">
        <w:r w:rsidR="002C2CC5">
          <w:t>EigenTopografie</w:t>
        </w:r>
        <w:proofErr w:type="spellEnd"/>
        <w:r w:rsidR="002C2CC5">
          <w:t xml:space="preserve"> </w:t>
        </w:r>
      </w:ins>
      <w:r w:rsidR="00C84D52">
        <w:t>per thema ges</w:t>
      </w:r>
      <w:r w:rsidR="008C38D5">
        <w:t>e</w:t>
      </w:r>
      <w:r w:rsidR="00C84D52">
        <w:t>lecteerd worden.</w:t>
      </w:r>
    </w:p>
    <w:p w:rsidR="002F7FED" w:rsidRDefault="002F7FED" w:rsidP="00E97029">
      <w:pPr>
        <w:jc w:val="left"/>
      </w:pPr>
    </w:p>
    <w:p w:rsidR="00A11BC4" w:rsidRDefault="00971241">
      <w:bookmarkStart w:id="790" w:name="_Toc422408246"/>
      <w:bookmarkStart w:id="791" w:name="_Toc422478837"/>
      <w:bookmarkStart w:id="792" w:name="_Toc422408247"/>
      <w:bookmarkStart w:id="793" w:name="_Toc422478838"/>
      <w:bookmarkStart w:id="794" w:name="_Toc422408248"/>
      <w:bookmarkStart w:id="795" w:name="_Toc422478839"/>
      <w:bookmarkStart w:id="796" w:name="_Toc399786888"/>
      <w:bookmarkEnd w:id="790"/>
      <w:bookmarkEnd w:id="791"/>
      <w:bookmarkEnd w:id="792"/>
      <w:bookmarkEnd w:id="793"/>
      <w:bookmarkEnd w:id="794"/>
      <w:bookmarkEnd w:id="795"/>
      <w:r w:rsidRPr="00971241">
        <w:rPr>
          <w:b/>
        </w:rPr>
        <w:t xml:space="preserve">Extra toelichting: </w:t>
      </w:r>
      <w:proofErr w:type="spellStart"/>
      <w:r w:rsidRPr="00971241">
        <w:rPr>
          <w:b/>
        </w:rPr>
        <w:t>ExtraDetailinfo</w:t>
      </w:r>
      <w:proofErr w:type="spellEnd"/>
      <w:r w:rsidRPr="00971241">
        <w:rPr>
          <w:b/>
        </w:rPr>
        <w:t>, maatvoering, annotatie.</w:t>
      </w:r>
      <w:bookmarkEnd w:id="796"/>
    </w:p>
    <w:p w:rsidR="00D80AB5" w:rsidRDefault="00D80AB5" w:rsidP="00E06A8F">
      <w:bookmarkStart w:id="797" w:name="_Toc399786889"/>
      <w:r>
        <w:t xml:space="preserve">Een utiliteitsnet of individuele netelementen kunnen via het attribuut </w:t>
      </w:r>
      <w:proofErr w:type="spellStart"/>
      <w:r>
        <w:t>heeftExtraInformatie</w:t>
      </w:r>
      <w:proofErr w:type="spellEnd"/>
      <w:r>
        <w:t xml:space="preserve"> verwijzen naar extra informatie van toepassing op dat element. Extra informatie kan in de vorm </w:t>
      </w:r>
      <w:r w:rsidR="005125B7">
        <w:t>een gekoppeld bes</w:t>
      </w:r>
      <w:r w:rsidR="00D935C5">
        <w:t xml:space="preserve">tand, maatvoering, annotatie, </w:t>
      </w:r>
      <w:r w:rsidR="005125B7">
        <w:t>een eis voorzorgsmaatregel</w:t>
      </w:r>
      <w:r w:rsidR="00D935C5">
        <w:t xml:space="preserve"> of </w:t>
      </w:r>
      <w:r w:rsidR="00971241" w:rsidRPr="003657E7">
        <w:t>een aanduiding verzoek contact</w:t>
      </w:r>
      <w:r w:rsidR="005125B7">
        <w:t>.</w:t>
      </w:r>
    </w:p>
    <w:p w:rsidR="00A36B23" w:rsidRDefault="00A36B23" w:rsidP="00E06A8F"/>
    <w:p w:rsidR="00A36B23" w:rsidRDefault="00A36B23" w:rsidP="00A36B23">
      <w:r>
        <w:t>Annotatie:</w:t>
      </w:r>
    </w:p>
    <w:p w:rsidR="00A36B23" w:rsidRDefault="00A36B23" w:rsidP="00A36B23">
      <w:r>
        <w:t xml:space="preserve">Pijlen, lijnen en labels die als annotatie op een kaartbeeld staan en niet als maatvoering gelden worden met het object Annotatie opgenomen. Met het attribuut ligging wordt de geometrie van de annotatie aangegeven of de </w:t>
      </w:r>
      <w:proofErr w:type="spellStart"/>
      <w:r>
        <w:t>plaatsingpunt</w:t>
      </w:r>
      <w:proofErr w:type="spellEnd"/>
      <w:r>
        <w:t xml:space="preserve"> van het label. De tekst en eventueel betekenis van het label worden via het object Label opgenomen.</w:t>
      </w:r>
    </w:p>
    <w:p w:rsidR="00A36B23" w:rsidRDefault="00A36B23" w:rsidP="00A36B23"/>
    <w:p w:rsidR="00A36B23" w:rsidRDefault="00A36B23" w:rsidP="00A36B23">
      <w:r>
        <w:t xml:space="preserve">Het uitwisselen van annotatie gebeurt alleen daar waar de bronhouder het nodig vindt om deze informatie als annotatie op te nemen. Annotatie objecten zijn zelfstandige objecten die middels een associatie aan een Utiliteitsnet zijn verbonden en optioneel ook gerefereerd worden door het netelement waar ze betrekking op hebben. Annotatie bevat in veel gevallen de informatie die ook bij de netelementen zelf opgenomen kan worden maar in de bronbestanden niet als gekoppelde informatie is opgenomen. De verwachting is dat het gebruik van annotatie als bron van informatie in de toekomst afneemt en </w:t>
      </w:r>
      <w:r w:rsidR="00902227">
        <w:t xml:space="preserve">de </w:t>
      </w:r>
      <w:r>
        <w:t>object gekoppelde en opvraagbare informatie toeneemt.</w:t>
      </w:r>
    </w:p>
    <w:p w:rsidR="00D80AB5" w:rsidRDefault="00D80AB5" w:rsidP="00E06A8F"/>
    <w:p w:rsidR="00D52AE2" w:rsidRDefault="00D52AE2" w:rsidP="00E06A8F">
      <w:proofErr w:type="spellStart"/>
      <w:r>
        <w:t>ExtraDetailinfo</w:t>
      </w:r>
      <w:proofErr w:type="spellEnd"/>
      <w:r>
        <w:t>:</w:t>
      </w:r>
    </w:p>
    <w:p w:rsidR="00FB6A21" w:rsidRDefault="00FB6A21" w:rsidP="00E06A8F">
      <w:r>
        <w:t>Extra detailinformatie in de vorm van bestanden kan optioneel aan een utiliteitsnet of netelement worden gekoppeld</w:t>
      </w:r>
      <w:r w:rsidR="00523537">
        <w:t xml:space="preserve"> via het attribuut </w:t>
      </w:r>
      <w:proofErr w:type="spellStart"/>
      <w:r w:rsidR="00523537">
        <w:t>heeftExtraInformatie</w:t>
      </w:r>
      <w:proofErr w:type="spellEnd"/>
      <w:r>
        <w:t>. Bestanden kunnen verschillend</w:t>
      </w:r>
      <w:r w:rsidR="00523537">
        <w:t>e</w:t>
      </w:r>
      <w:r>
        <w:t xml:space="preserve"> typen informatie beschrijven zoals een aansluiting</w:t>
      </w:r>
      <w:r w:rsidR="00D935C5">
        <w:t>, huisaansluiting</w:t>
      </w:r>
      <w:r>
        <w:t xml:space="preserve"> </w:t>
      </w:r>
      <w:r w:rsidR="00D935C5">
        <w:t xml:space="preserve">(zie ook 5.2.14) </w:t>
      </w:r>
      <w:r>
        <w:t xml:space="preserve">of een </w:t>
      </w:r>
      <w:r w:rsidR="00D935C5">
        <w:t xml:space="preserve">profielschets met een </w:t>
      </w:r>
      <w:r>
        <w:t xml:space="preserve">lengte- of dwarsprofiel. </w:t>
      </w:r>
      <w:r w:rsidR="005125B7">
        <w:t>Het bestandstype moet worden gespecificeerd en is in alle gevallen pdf.</w:t>
      </w:r>
    </w:p>
    <w:p w:rsidR="00D52AE2" w:rsidRDefault="00084535" w:rsidP="00851632">
      <w:r w:rsidRPr="00D935C5">
        <w:t xml:space="preserve">Met het </w:t>
      </w:r>
      <w:r w:rsidR="00971241" w:rsidRPr="00971241">
        <w:t xml:space="preserve">verplichte </w:t>
      </w:r>
      <w:r w:rsidRPr="00D935C5">
        <w:t>attribuut ligging wordt de locatie aangegeven waar de detailinformatie van toepassing is.</w:t>
      </w:r>
      <w:r w:rsidR="00971241" w:rsidRPr="00971241">
        <w:t xml:space="preserve"> </w:t>
      </w:r>
      <w:r w:rsidRPr="00D935C5">
        <w:t>In een viewer kan die locatie dan gevisualiseerd worden.</w:t>
      </w:r>
    </w:p>
    <w:p w:rsidR="00047053" w:rsidRDefault="00047053" w:rsidP="00E06A8F"/>
    <w:p w:rsidR="00E06A8F" w:rsidRDefault="00E06A8F" w:rsidP="00E06A8F">
      <w:r>
        <w:t>Maatvoering:</w:t>
      </w:r>
    </w:p>
    <w:p w:rsidR="00E06A8F" w:rsidRDefault="00456F46" w:rsidP="00E06A8F">
      <w:r>
        <w:t xml:space="preserve">Maatvoering wordt gebruikt om de positie van een netwerkelement ten opzichte van aanwezige bebouwing weer te geven. </w:t>
      </w:r>
      <w:r w:rsidR="006F48BE" w:rsidRPr="009D6D54">
        <w:t xml:space="preserve">Als maatvoering is opgenomen dan zijn die gegevens leidend </w:t>
      </w:r>
      <w:proofErr w:type="spellStart"/>
      <w:r w:rsidR="006F48BE" w:rsidRPr="009D6D54">
        <w:t>irt</w:t>
      </w:r>
      <w:proofErr w:type="spellEnd"/>
      <w:r w:rsidR="006F48BE" w:rsidRPr="009D6D54">
        <w:t xml:space="preserve"> de afstanden die uit de coördinaten berekend kunnen worden. </w:t>
      </w:r>
      <w:r w:rsidR="00E06A8F">
        <w:t xml:space="preserve">De annotatietypen voor maatvoering zijn: </w:t>
      </w:r>
      <w:proofErr w:type="spellStart"/>
      <w:r w:rsidR="00E06A8F">
        <w:t>maatvoerin</w:t>
      </w:r>
      <w:r w:rsidR="001547D5">
        <w:t>gshulplijn</w:t>
      </w:r>
      <w:proofErr w:type="spellEnd"/>
      <w:r w:rsidR="001547D5">
        <w:t xml:space="preserve">, </w:t>
      </w:r>
      <w:proofErr w:type="spellStart"/>
      <w:r w:rsidR="001547D5">
        <w:lastRenderedPageBreak/>
        <w:t>maatvoeringslijn</w:t>
      </w:r>
      <w:proofErr w:type="spellEnd"/>
      <w:r w:rsidR="001547D5">
        <w:t xml:space="preserve"> </w:t>
      </w:r>
      <w:proofErr w:type="spellStart"/>
      <w:r w:rsidR="00E06A8F">
        <w:t>maatvoeringslabel</w:t>
      </w:r>
      <w:proofErr w:type="spellEnd"/>
      <w:r w:rsidR="001547D5">
        <w:t xml:space="preserve"> of maatvoeringspijl</w:t>
      </w:r>
      <w:r w:rsidR="002C1DC6">
        <w:t>punt</w:t>
      </w:r>
      <w:r w:rsidR="00E06A8F">
        <w:t>.</w:t>
      </w:r>
      <w:r w:rsidR="002C1DC6">
        <w:t xml:space="preserve"> </w:t>
      </w:r>
      <w:r w:rsidR="00D125F2">
        <w:t>Een maatvoeringspijlpunt wordt middels een puntsymbool uitgewisseld.</w:t>
      </w:r>
    </w:p>
    <w:p w:rsidR="00E06A8F" w:rsidRDefault="00E06A8F" w:rsidP="00E06A8F"/>
    <w:tbl>
      <w:tblPr>
        <w:tblStyle w:val="Tabelraster"/>
        <w:tblW w:w="0" w:type="auto"/>
        <w:tblInd w:w="108" w:type="dxa"/>
        <w:tblLook w:val="04A0" w:firstRow="1" w:lastRow="0" w:firstColumn="1" w:lastColumn="0" w:noHBand="0" w:noVBand="1"/>
      </w:tblPr>
      <w:tblGrid>
        <w:gridCol w:w="1842"/>
        <w:gridCol w:w="5670"/>
      </w:tblGrid>
      <w:tr w:rsidR="00E06A8F" w:rsidRPr="00073F82" w:rsidTr="00E06A8F">
        <w:tc>
          <w:tcPr>
            <w:tcW w:w="1842" w:type="dxa"/>
          </w:tcPr>
          <w:p w:rsidR="00E06A8F" w:rsidRPr="00790D06" w:rsidRDefault="00E06A8F" w:rsidP="00E06A8F">
            <w:pPr>
              <w:rPr>
                <w:b/>
              </w:rPr>
            </w:pPr>
            <w:r w:rsidRPr="00790D06">
              <w:rPr>
                <w:b/>
              </w:rPr>
              <w:t>Waarde</w:t>
            </w:r>
          </w:p>
        </w:tc>
        <w:tc>
          <w:tcPr>
            <w:tcW w:w="5670" w:type="dxa"/>
          </w:tcPr>
          <w:p w:rsidR="00E06A8F" w:rsidRPr="00790D06" w:rsidRDefault="001547D5" w:rsidP="00E06A8F">
            <w:pPr>
              <w:rPr>
                <w:b/>
              </w:rPr>
            </w:pPr>
            <w:proofErr w:type="spellStart"/>
            <w:r>
              <w:rPr>
                <w:b/>
              </w:rPr>
              <w:t>maatvoeringsh</w:t>
            </w:r>
            <w:r w:rsidR="00E06A8F" w:rsidRPr="00790D06">
              <w:rPr>
                <w:b/>
              </w:rPr>
              <w:t>ulplijn</w:t>
            </w:r>
            <w:proofErr w:type="spellEnd"/>
          </w:p>
        </w:tc>
      </w:tr>
      <w:tr w:rsidR="00E06A8F" w:rsidRPr="00073F82" w:rsidTr="00E06A8F">
        <w:tc>
          <w:tcPr>
            <w:tcW w:w="1842" w:type="dxa"/>
          </w:tcPr>
          <w:p w:rsidR="00E06A8F" w:rsidRPr="00790D06" w:rsidRDefault="00E06A8F" w:rsidP="00E06A8F">
            <w:r w:rsidRPr="00790D06">
              <w:t>Omschrijving</w:t>
            </w:r>
          </w:p>
        </w:tc>
        <w:tc>
          <w:tcPr>
            <w:tcW w:w="5670" w:type="dxa"/>
          </w:tcPr>
          <w:p w:rsidR="00E06A8F" w:rsidRPr="00790D06" w:rsidRDefault="001C0E3F" w:rsidP="00E06A8F">
            <w:pPr>
              <w:rPr>
                <w:b/>
              </w:rPr>
            </w:pPr>
            <w:r w:rsidRPr="001C0E3F">
              <w:t>Lijn om een hulplijn in een maatvoering te visualiseren</w:t>
            </w:r>
          </w:p>
        </w:tc>
      </w:tr>
      <w:tr w:rsidR="00E06A8F" w:rsidRPr="00073F82" w:rsidTr="00E06A8F">
        <w:tc>
          <w:tcPr>
            <w:tcW w:w="1842" w:type="dxa"/>
          </w:tcPr>
          <w:p w:rsidR="00E06A8F" w:rsidRPr="00790D06" w:rsidRDefault="00E06A8F" w:rsidP="00E06A8F">
            <w:pPr>
              <w:rPr>
                <w:b/>
              </w:rPr>
            </w:pPr>
            <w:r w:rsidRPr="00790D06">
              <w:rPr>
                <w:b/>
              </w:rPr>
              <w:t>Waarde</w:t>
            </w:r>
          </w:p>
        </w:tc>
        <w:tc>
          <w:tcPr>
            <w:tcW w:w="5670" w:type="dxa"/>
          </w:tcPr>
          <w:p w:rsidR="00E06A8F" w:rsidRPr="00790D06" w:rsidRDefault="00E06A8F" w:rsidP="001547D5">
            <w:pPr>
              <w:rPr>
                <w:b/>
              </w:rPr>
            </w:pPr>
            <w:proofErr w:type="spellStart"/>
            <w:r w:rsidRPr="00790D06">
              <w:rPr>
                <w:b/>
              </w:rPr>
              <w:t>maatvoerings</w:t>
            </w:r>
            <w:r w:rsidR="001547D5">
              <w:rPr>
                <w:b/>
              </w:rPr>
              <w:t>l</w:t>
            </w:r>
            <w:r w:rsidRPr="00790D06">
              <w:rPr>
                <w:b/>
              </w:rPr>
              <w:t>ijn</w:t>
            </w:r>
            <w:proofErr w:type="spellEnd"/>
          </w:p>
        </w:tc>
      </w:tr>
      <w:tr w:rsidR="00E06A8F" w:rsidRPr="00073F82" w:rsidTr="00E06A8F">
        <w:tc>
          <w:tcPr>
            <w:tcW w:w="1842" w:type="dxa"/>
          </w:tcPr>
          <w:p w:rsidR="00E06A8F" w:rsidRPr="00790D06" w:rsidRDefault="00E06A8F" w:rsidP="00E06A8F">
            <w:r w:rsidRPr="00790D06">
              <w:t>Omschrijving</w:t>
            </w:r>
          </w:p>
        </w:tc>
        <w:tc>
          <w:tcPr>
            <w:tcW w:w="5670" w:type="dxa"/>
          </w:tcPr>
          <w:p w:rsidR="00E06A8F" w:rsidRPr="00790D06" w:rsidRDefault="001C0E3F" w:rsidP="00E06A8F">
            <w:pPr>
              <w:rPr>
                <w:b/>
              </w:rPr>
            </w:pPr>
            <w:r w:rsidRPr="001C0E3F">
              <w:t>Lijn om een lijn in een maatvoering te visualiseren</w:t>
            </w:r>
          </w:p>
        </w:tc>
      </w:tr>
      <w:tr w:rsidR="00E06A8F" w:rsidRPr="00713653" w:rsidTr="00E06A8F">
        <w:tc>
          <w:tcPr>
            <w:tcW w:w="1842" w:type="dxa"/>
          </w:tcPr>
          <w:p w:rsidR="00E06A8F" w:rsidRPr="00790D06" w:rsidRDefault="00E06A8F" w:rsidP="00E06A8F">
            <w:r w:rsidRPr="00790D06">
              <w:rPr>
                <w:b/>
              </w:rPr>
              <w:t>Waarde</w:t>
            </w:r>
          </w:p>
        </w:tc>
        <w:tc>
          <w:tcPr>
            <w:tcW w:w="5670" w:type="dxa"/>
          </w:tcPr>
          <w:p w:rsidR="00E06A8F" w:rsidRPr="00790D06" w:rsidRDefault="00E06A8F" w:rsidP="001547D5">
            <w:pPr>
              <w:rPr>
                <w:b/>
              </w:rPr>
            </w:pPr>
            <w:proofErr w:type="spellStart"/>
            <w:r w:rsidRPr="00790D06">
              <w:rPr>
                <w:b/>
              </w:rPr>
              <w:t>maatvoerings</w:t>
            </w:r>
            <w:r w:rsidR="001547D5">
              <w:rPr>
                <w:b/>
              </w:rPr>
              <w:t>l</w:t>
            </w:r>
            <w:r w:rsidRPr="00790D06">
              <w:rPr>
                <w:b/>
              </w:rPr>
              <w:t>abel</w:t>
            </w:r>
            <w:proofErr w:type="spellEnd"/>
          </w:p>
        </w:tc>
      </w:tr>
      <w:tr w:rsidR="00E06A8F" w:rsidRPr="00073F82" w:rsidTr="00E06A8F">
        <w:tc>
          <w:tcPr>
            <w:tcW w:w="1842" w:type="dxa"/>
          </w:tcPr>
          <w:p w:rsidR="00E06A8F" w:rsidRPr="00790D06" w:rsidRDefault="00E06A8F" w:rsidP="00E06A8F">
            <w:r w:rsidRPr="00790D06">
              <w:t>Omschrijving</w:t>
            </w:r>
          </w:p>
        </w:tc>
        <w:tc>
          <w:tcPr>
            <w:tcW w:w="5670" w:type="dxa"/>
          </w:tcPr>
          <w:p w:rsidR="00E06A8F" w:rsidRPr="00790D06" w:rsidRDefault="001C0E3F" w:rsidP="001C0E3F">
            <w:r>
              <w:t xml:space="preserve">Punt en label </w:t>
            </w:r>
            <w:r w:rsidR="00E06A8F" w:rsidRPr="00790D06">
              <w:t>om een label in een maatvoering te visualiseren</w:t>
            </w:r>
          </w:p>
        </w:tc>
      </w:tr>
      <w:tr w:rsidR="002C7B72" w:rsidRPr="00073F82" w:rsidTr="00E06A8F">
        <w:tc>
          <w:tcPr>
            <w:tcW w:w="1842" w:type="dxa"/>
          </w:tcPr>
          <w:p w:rsidR="002C7B72" w:rsidRPr="001547D5" w:rsidRDefault="002C7B72" w:rsidP="00E06A8F">
            <w:pPr>
              <w:rPr>
                <w:b/>
              </w:rPr>
            </w:pPr>
            <w:r w:rsidRPr="001547D5">
              <w:rPr>
                <w:b/>
              </w:rPr>
              <w:t>Waarde</w:t>
            </w:r>
          </w:p>
        </w:tc>
        <w:tc>
          <w:tcPr>
            <w:tcW w:w="5670" w:type="dxa"/>
          </w:tcPr>
          <w:p w:rsidR="002C7B72" w:rsidRPr="001547D5" w:rsidRDefault="002C7B72" w:rsidP="001547D5">
            <w:pPr>
              <w:rPr>
                <w:b/>
              </w:rPr>
            </w:pPr>
            <w:r w:rsidRPr="001547D5">
              <w:rPr>
                <w:b/>
              </w:rPr>
              <w:t>maatvoerings</w:t>
            </w:r>
            <w:r w:rsidR="001547D5">
              <w:rPr>
                <w:b/>
              </w:rPr>
              <w:t>p</w:t>
            </w:r>
            <w:r w:rsidRPr="001547D5">
              <w:rPr>
                <w:b/>
              </w:rPr>
              <w:t>ijl</w:t>
            </w:r>
            <w:r w:rsidR="006F48BE">
              <w:rPr>
                <w:b/>
              </w:rPr>
              <w:t>punt</w:t>
            </w:r>
          </w:p>
        </w:tc>
      </w:tr>
      <w:tr w:rsidR="001547D5" w:rsidRPr="00073F82" w:rsidTr="00E06A8F">
        <w:tc>
          <w:tcPr>
            <w:tcW w:w="1842" w:type="dxa"/>
          </w:tcPr>
          <w:p w:rsidR="001547D5" w:rsidRPr="00790D06" w:rsidRDefault="001547D5" w:rsidP="001547D5">
            <w:r w:rsidRPr="00790D06">
              <w:t>Omschrijving</w:t>
            </w:r>
          </w:p>
        </w:tc>
        <w:tc>
          <w:tcPr>
            <w:tcW w:w="5670" w:type="dxa"/>
          </w:tcPr>
          <w:p w:rsidR="001547D5" w:rsidRPr="00790D06" w:rsidRDefault="001C0E3F" w:rsidP="001547D5">
            <w:r w:rsidRPr="001C0E3F">
              <w:t>Punt om een pijlpunt in een maatvoering te visualiseren. Is een punt met een bijbehorend puntsymbool</w:t>
            </w:r>
          </w:p>
        </w:tc>
      </w:tr>
      <w:tr w:rsidR="00967F23" w:rsidRPr="00073F82" w:rsidTr="00E06A8F">
        <w:trPr>
          <w:ins w:id="798" w:author="Paul Janssen" w:date="2017-01-29T16:55:00Z"/>
        </w:trPr>
        <w:tc>
          <w:tcPr>
            <w:tcW w:w="1842" w:type="dxa"/>
          </w:tcPr>
          <w:p w:rsidR="00967F23" w:rsidRPr="00967F23" w:rsidRDefault="00967F23" w:rsidP="00967F23">
            <w:pPr>
              <w:rPr>
                <w:ins w:id="799" w:author="Paul Janssen" w:date="2017-01-29T16:55:00Z"/>
                <w:highlight w:val="yellow"/>
                <w:rPrChange w:id="800" w:author="Paul Janssen" w:date="2017-01-29T16:57:00Z">
                  <w:rPr>
                    <w:ins w:id="801" w:author="Paul Janssen" w:date="2017-01-29T16:55:00Z"/>
                  </w:rPr>
                </w:rPrChange>
              </w:rPr>
            </w:pPr>
            <w:ins w:id="802" w:author="Paul Janssen" w:date="2017-01-29T16:55:00Z">
              <w:r w:rsidRPr="00967F23">
                <w:rPr>
                  <w:b/>
                  <w:highlight w:val="yellow"/>
                  <w:rPrChange w:id="803" w:author="Paul Janssen" w:date="2017-01-29T16:57:00Z">
                    <w:rPr>
                      <w:b/>
                    </w:rPr>
                  </w:rPrChange>
                </w:rPr>
                <w:t>Waarde</w:t>
              </w:r>
            </w:ins>
          </w:p>
        </w:tc>
        <w:tc>
          <w:tcPr>
            <w:tcW w:w="5670" w:type="dxa"/>
          </w:tcPr>
          <w:p w:rsidR="00967F23" w:rsidRPr="00967F23" w:rsidRDefault="00967F23" w:rsidP="00967F23">
            <w:pPr>
              <w:rPr>
                <w:ins w:id="804" w:author="Paul Janssen" w:date="2017-01-29T16:55:00Z"/>
                <w:highlight w:val="yellow"/>
                <w:rPrChange w:id="805" w:author="Paul Janssen" w:date="2017-01-29T16:57:00Z">
                  <w:rPr>
                    <w:ins w:id="806" w:author="Paul Janssen" w:date="2017-01-29T16:55:00Z"/>
                  </w:rPr>
                </w:rPrChange>
              </w:rPr>
            </w:pPr>
            <w:ins w:id="807" w:author="Paul Janssen" w:date="2017-01-29T16:55:00Z">
              <w:r w:rsidRPr="00967F23">
                <w:rPr>
                  <w:b/>
                  <w:highlight w:val="yellow"/>
                  <w:rPrChange w:id="808" w:author="Paul Janssen" w:date="2017-01-29T16:57:00Z">
                    <w:rPr>
                      <w:b/>
                    </w:rPr>
                  </w:rPrChange>
                </w:rPr>
                <w:t>maatvoeringspijl</w:t>
              </w:r>
            </w:ins>
          </w:p>
        </w:tc>
      </w:tr>
      <w:tr w:rsidR="00967F23" w:rsidRPr="00073F82" w:rsidTr="00E06A8F">
        <w:trPr>
          <w:ins w:id="809" w:author="Paul Janssen" w:date="2017-01-29T16:55:00Z"/>
        </w:trPr>
        <w:tc>
          <w:tcPr>
            <w:tcW w:w="1842" w:type="dxa"/>
          </w:tcPr>
          <w:p w:rsidR="00967F23" w:rsidRPr="00967F23" w:rsidRDefault="00967F23" w:rsidP="00967F23">
            <w:pPr>
              <w:rPr>
                <w:ins w:id="810" w:author="Paul Janssen" w:date="2017-01-29T16:55:00Z"/>
                <w:highlight w:val="yellow"/>
                <w:rPrChange w:id="811" w:author="Paul Janssen" w:date="2017-01-29T16:57:00Z">
                  <w:rPr>
                    <w:ins w:id="812" w:author="Paul Janssen" w:date="2017-01-29T16:55:00Z"/>
                  </w:rPr>
                </w:rPrChange>
              </w:rPr>
            </w:pPr>
            <w:ins w:id="813" w:author="Paul Janssen" w:date="2017-01-29T16:55:00Z">
              <w:r w:rsidRPr="00967F23">
                <w:rPr>
                  <w:highlight w:val="yellow"/>
                  <w:rPrChange w:id="814" w:author="Paul Janssen" w:date="2017-01-29T16:57:00Z">
                    <w:rPr/>
                  </w:rPrChange>
                </w:rPr>
                <w:t>Omschrijving</w:t>
              </w:r>
            </w:ins>
          </w:p>
        </w:tc>
        <w:tc>
          <w:tcPr>
            <w:tcW w:w="5670" w:type="dxa"/>
          </w:tcPr>
          <w:p w:rsidR="00967F23" w:rsidRPr="00967F23" w:rsidRDefault="00967F23" w:rsidP="00967F23">
            <w:pPr>
              <w:rPr>
                <w:ins w:id="815" w:author="Paul Janssen" w:date="2017-01-29T16:55:00Z"/>
                <w:highlight w:val="yellow"/>
                <w:rPrChange w:id="816" w:author="Paul Janssen" w:date="2017-01-29T16:57:00Z">
                  <w:rPr>
                    <w:ins w:id="817" w:author="Paul Janssen" w:date="2017-01-29T16:55:00Z"/>
                  </w:rPr>
                </w:rPrChange>
              </w:rPr>
            </w:pPr>
            <w:ins w:id="818" w:author="Paul Janssen" w:date="2017-01-29T16:56:00Z">
              <w:r w:rsidRPr="00967F23">
                <w:rPr>
                  <w:highlight w:val="yellow"/>
                  <w:rPrChange w:id="819" w:author="Paul Janssen" w:date="2017-01-29T16:57:00Z">
                    <w:rPr/>
                  </w:rPrChange>
                </w:rPr>
                <w:t>Lijn me</w:t>
              </w:r>
              <w:r>
                <w:rPr>
                  <w:highlight w:val="yellow"/>
                </w:rPr>
                <w:t>t aan beide kanten een pijlpunt</w:t>
              </w:r>
            </w:ins>
          </w:p>
        </w:tc>
      </w:tr>
    </w:tbl>
    <w:p w:rsidR="00E06A8F" w:rsidRDefault="00E06A8F" w:rsidP="00E06A8F"/>
    <w:p w:rsidR="00E06A8F" w:rsidRDefault="00E06A8F" w:rsidP="00E06A8F">
      <w:r>
        <w:t xml:space="preserve">Elke </w:t>
      </w:r>
      <w:proofErr w:type="spellStart"/>
      <w:r>
        <w:t>maatvoeringslijn</w:t>
      </w:r>
      <w:proofErr w:type="spellEnd"/>
      <w:r>
        <w:t xml:space="preserve"> wordt een apart object.</w:t>
      </w:r>
    </w:p>
    <w:p w:rsidR="00E06A8F" w:rsidRDefault="00E06A8F" w:rsidP="00E06A8F">
      <w:r>
        <w:t xml:space="preserve">Het </w:t>
      </w:r>
      <w:proofErr w:type="spellStart"/>
      <w:r>
        <w:t>maatvoeringslabel</w:t>
      </w:r>
      <w:proofErr w:type="spellEnd"/>
      <w:r>
        <w:t xml:space="preserve"> geeft met een label attribuut het label aan dat als </w:t>
      </w:r>
      <w:proofErr w:type="spellStart"/>
      <w:r>
        <w:t>maatvoeringsgetal</w:t>
      </w:r>
      <w:proofErr w:type="spellEnd"/>
      <w:r>
        <w:t xml:space="preserve"> wor</w:t>
      </w:r>
      <w:r w:rsidR="003D6804">
        <w:t>dt afgebeeld. Bijvoorbeeld ‘25</w:t>
      </w:r>
      <w:r>
        <w:t>’.</w:t>
      </w:r>
      <w:r w:rsidR="003D6804">
        <w:t xml:space="preserve"> </w:t>
      </w:r>
      <w:r w:rsidR="008C38D5">
        <w:t xml:space="preserve">Overeenkomstig NEN 3116 is de eenheid </w:t>
      </w:r>
      <w:r w:rsidR="003D6804">
        <w:t xml:space="preserve">meter en de gebruikelijke nauwkeurigheid is 0,1. </w:t>
      </w:r>
      <w:r w:rsidR="005125B7">
        <w:t xml:space="preserve">Het decimale scheidingsteken is een komma. </w:t>
      </w:r>
      <w:r w:rsidR="00D66759">
        <w:t>Het attribuut label wor</w:t>
      </w:r>
      <w:r w:rsidR="00076C28">
        <w:t xml:space="preserve">dt via het object </w:t>
      </w:r>
      <w:proofErr w:type="spellStart"/>
      <w:r w:rsidR="00076C28">
        <w:t>ExtraInformati</w:t>
      </w:r>
      <w:r w:rsidR="00D66759">
        <w:t>e</w:t>
      </w:r>
      <w:proofErr w:type="spellEnd"/>
      <w:r w:rsidR="00D66759">
        <w:t xml:space="preserve"> overerft van het object Label. </w:t>
      </w:r>
      <w:r>
        <w:t xml:space="preserve">In het attribuut omschrijving </w:t>
      </w:r>
      <w:r w:rsidR="00131166">
        <w:t xml:space="preserve">van het object Label </w:t>
      </w:r>
      <w:r>
        <w:t>kan indien nodig een nadere omschrijving worden opgenomen</w:t>
      </w:r>
      <w:r w:rsidR="00D66759">
        <w:t>, zie figuur 5.2</w:t>
      </w:r>
      <w:r>
        <w:t xml:space="preserve">. De locatie van het label en de geometrie van de </w:t>
      </w:r>
      <w:proofErr w:type="spellStart"/>
      <w:r>
        <w:t>maatvoeringslijnen</w:t>
      </w:r>
      <w:proofErr w:type="spellEnd"/>
      <w:r>
        <w:t xml:space="preserve"> wordt met het attribuut ligging opgenomen. Maatvoering is direct of gekoppeld aan een </w:t>
      </w:r>
      <w:r w:rsidR="005D453A">
        <w:t>Utiliteitsnet</w:t>
      </w:r>
      <w:r>
        <w:t xml:space="preserve">. Hierdoor kan middels het thema attribuut van </w:t>
      </w:r>
      <w:r w:rsidR="005D453A">
        <w:t>Utiliteitsnet</w:t>
      </w:r>
      <w:r>
        <w:t xml:space="preserve"> de maa</w:t>
      </w:r>
      <w:r w:rsidR="003D6804">
        <w:t>t</w:t>
      </w:r>
      <w:r>
        <w:t>vo</w:t>
      </w:r>
      <w:r w:rsidR="003D6804">
        <w:t>e</w:t>
      </w:r>
      <w:r>
        <w:t>ring per thema worden ges</w:t>
      </w:r>
      <w:r w:rsidR="001547D5">
        <w:t>e</w:t>
      </w:r>
      <w:r>
        <w:t>lecteerd.</w:t>
      </w:r>
    </w:p>
    <w:p w:rsidR="005125B7" w:rsidRDefault="005125B7" w:rsidP="00E06A8F"/>
    <w:p w:rsidR="00A11BC4" w:rsidRDefault="00971241">
      <w:r w:rsidRPr="00971241">
        <w:rPr>
          <w:b/>
        </w:rPr>
        <w:t xml:space="preserve">Extra toelichting: Eis voorzorgsmaatregel, </w:t>
      </w:r>
      <w:r w:rsidRPr="003657E7">
        <w:rPr>
          <w:b/>
        </w:rPr>
        <w:t>Verzoek tot contact en Bijlage</w:t>
      </w:r>
      <w:r w:rsidRPr="00971241">
        <w:rPr>
          <w:b/>
        </w:rPr>
        <w:t>.</w:t>
      </w:r>
    </w:p>
    <w:p w:rsidR="008E6AEE" w:rsidRDefault="00843564" w:rsidP="00182600">
      <w:pPr>
        <w:jc w:val="left"/>
      </w:pPr>
      <w:r>
        <w:t>Een eis</w:t>
      </w:r>
      <w:r w:rsidR="00E56DD7">
        <w:t xml:space="preserve"> v</w:t>
      </w:r>
      <w:r>
        <w:t xml:space="preserve">oorzorgsmaatregel geeft aan dat </w:t>
      </w:r>
      <w:r w:rsidR="00456F46">
        <w:t>de beheerder van een net aangegeven heeft dat</w:t>
      </w:r>
      <w:r>
        <w:t xml:space="preserve"> </w:t>
      </w:r>
      <w:r w:rsidR="00456F46">
        <w:t xml:space="preserve">er </w:t>
      </w:r>
      <w:r>
        <w:t xml:space="preserve">sprake is van </w:t>
      </w:r>
      <w:r w:rsidRPr="00E41569">
        <w:t xml:space="preserve">voorzorgsmaatregelen die getroffen dienen te worden. </w:t>
      </w:r>
      <w:r w:rsidR="00531D25">
        <w:t xml:space="preserve">Dit betreft alleen de wettelijk geregelde eis voorzorgsmaatregel. </w:t>
      </w:r>
      <w:r w:rsidR="00377A2B">
        <w:t xml:space="preserve">Op het niveau van het </w:t>
      </w:r>
      <w:r w:rsidR="00084535" w:rsidRPr="00D935C5">
        <w:t>utiliteitsnet wordt de voorzorgsmaatregel met de hoogste</w:t>
      </w:r>
      <w:r w:rsidR="00377A2B">
        <w:t xml:space="preserve"> prioriteit opgenomen. De tekst daarvan is middels een gekoppelde bijlage opgenomen: </w:t>
      </w:r>
      <w:proofErr w:type="spellStart"/>
      <w:r w:rsidR="00377A2B">
        <w:t>EisVoorzorgsmaatregelBijlage</w:t>
      </w:r>
      <w:proofErr w:type="spellEnd"/>
      <w:r w:rsidR="00377A2B">
        <w:t xml:space="preserve">. Op het niveau van de individuele netelementen is de eis voorzorgsmaatregel aangegeven via een object </w:t>
      </w:r>
      <w:proofErr w:type="spellStart"/>
      <w:r w:rsidR="00377A2B">
        <w:t>AanduidingEisVoorzorgsmaatregel</w:t>
      </w:r>
      <w:proofErr w:type="spellEnd"/>
      <w:r w:rsidR="00377A2B">
        <w:t>. In dat geval is het netelement en of de locatie aangegeven waar de voorzorgsmaatregel geldt.</w:t>
      </w:r>
    </w:p>
    <w:p w:rsidR="008E6AEE" w:rsidRDefault="008E6AEE" w:rsidP="00182600">
      <w:pPr>
        <w:jc w:val="left"/>
      </w:pPr>
    </w:p>
    <w:p w:rsidR="008E6AEE" w:rsidRDefault="008E6AEE" w:rsidP="00182600">
      <w:pPr>
        <w:jc w:val="left"/>
      </w:pPr>
      <w:r>
        <w:t xml:space="preserve">Standaard wordt de geometrie van </w:t>
      </w:r>
      <w:r w:rsidR="00377A2B">
        <w:t xml:space="preserve">het object </w:t>
      </w:r>
      <w:proofErr w:type="spellStart"/>
      <w:r>
        <w:t>AanduidingEisVoorzorgsmaatregel</w:t>
      </w:r>
      <w:proofErr w:type="spellEnd"/>
      <w:r>
        <w:t xml:space="preserve"> gebruikt om aan te geven op welke kabel of leiding of deel daarvan een voorzorgsmaatregel van toepassing is. De begrenzing van de geometrie is dan om dit te visualiseren</w:t>
      </w:r>
      <w:r w:rsidR="009273F7">
        <w:t xml:space="preserve"> en eenvoudig ruimtelijke </w:t>
      </w:r>
      <w:proofErr w:type="spellStart"/>
      <w:r w:rsidR="009273F7">
        <w:t>selecteerbaar</w:t>
      </w:r>
      <w:proofErr w:type="spellEnd"/>
      <w:r w:rsidR="009273F7">
        <w:t xml:space="preserve"> te maken. De geometrie is in dat geval standaard een vlakgeometrie van 1 meter aan weerszijde van de centerlijn van de gerelateerde kabel of leiding</w:t>
      </w:r>
      <w:r>
        <w:t>.</w:t>
      </w:r>
      <w:r w:rsidR="009273F7">
        <w:t xml:space="preserve"> </w:t>
      </w:r>
      <w:r w:rsidR="004A572C">
        <w:t>Het komt ook voor dat de strookbreedte door de netbeheerder zelf of wettelijk wordt bepaald. B</w:t>
      </w:r>
      <w:r w:rsidR="009273F7">
        <w:t xml:space="preserve">ij het thema Buisleidingen gevaarlijke stoffen </w:t>
      </w:r>
      <w:r w:rsidR="004A572C">
        <w:t>komt dit voor</w:t>
      </w:r>
      <w:r w:rsidR="009273F7">
        <w:t>.</w:t>
      </w:r>
    </w:p>
    <w:p w:rsidR="00B77E45" w:rsidRDefault="00B77E45" w:rsidP="00843564"/>
    <w:p w:rsidR="00B77E45" w:rsidRDefault="00B77E45" w:rsidP="00843564">
      <w:r>
        <w:t xml:space="preserve">Naast de bijlage voor de eis voorzorgsmaatregel is er ook een mogelijkheid voor een algemene bijlage </w:t>
      </w:r>
      <w:r w:rsidR="00531D25">
        <w:t>e</w:t>
      </w:r>
      <w:r>
        <w:t>en bijlage ‘niet betrokken’ om aan te geven dat netbeheerder een belang heeft bij deze melding maar geen utiliteitsnet in het gebied heeft</w:t>
      </w:r>
      <w:r w:rsidR="00531D25">
        <w:t xml:space="preserve">, </w:t>
      </w:r>
      <w:r w:rsidR="00084535" w:rsidRPr="0073301A">
        <w:t xml:space="preserve">of een </w:t>
      </w:r>
      <w:proofErr w:type="spellStart"/>
      <w:r w:rsidR="00084535" w:rsidRPr="0073301A">
        <w:t>verzoekTotContact</w:t>
      </w:r>
      <w:proofErr w:type="spellEnd"/>
      <w:r w:rsidR="00084535" w:rsidRPr="0073301A">
        <w:t>. Dat laatste is het geval als er geen wettelijke eis voor een voorzorgsmaatregel is maar de beheerder verzoekt om contact op te nemen voor</w:t>
      </w:r>
      <w:r w:rsidR="00971241" w:rsidRPr="00971241">
        <w:t>dat</w:t>
      </w:r>
      <w:r w:rsidR="00084535" w:rsidRPr="0073301A">
        <w:t xml:space="preserve"> er </w:t>
      </w:r>
      <w:r w:rsidR="00971241" w:rsidRPr="00971241">
        <w:t>wordt gegraven</w:t>
      </w:r>
      <w:r w:rsidR="00084535" w:rsidRPr="0073301A">
        <w:t>.</w:t>
      </w:r>
    </w:p>
    <w:p w:rsidR="00531D25" w:rsidRDefault="00531D25" w:rsidP="00843564"/>
    <w:p w:rsidR="00531D25" w:rsidRDefault="00971241" w:rsidP="00843564">
      <w:r w:rsidRPr="003657E7">
        <w:t xml:space="preserve">Om het gebied aan te geven waarvoor er een verzoek tot contact is, maar er geen wettelijk vereiste is, is er een objecttype </w:t>
      </w:r>
      <w:proofErr w:type="spellStart"/>
      <w:r w:rsidRPr="003657E7">
        <w:t>AanduidingVerzoekContact</w:t>
      </w:r>
      <w:proofErr w:type="spellEnd"/>
      <w:r w:rsidRPr="003657E7">
        <w:t>.</w:t>
      </w:r>
      <w:r w:rsidR="00CD50D4">
        <w:t xml:space="preserve"> </w:t>
      </w:r>
    </w:p>
    <w:p w:rsidR="00843564" w:rsidRDefault="00843564" w:rsidP="00843564">
      <w:pPr>
        <w:spacing w:line="288" w:lineRule="auto"/>
      </w:pPr>
    </w:p>
    <w:bookmarkEnd w:id="797"/>
    <w:p w:rsidR="005B6963" w:rsidRDefault="00971241">
      <w:pPr>
        <w:rPr>
          <w:b/>
        </w:rPr>
      </w:pPr>
      <w:r w:rsidRPr="00971241">
        <w:rPr>
          <w:b/>
        </w:rPr>
        <w:t xml:space="preserve">Extra toelichting: </w:t>
      </w:r>
      <w:del w:id="820" w:author="Paul Janssen" w:date="2017-01-29T16:50:00Z">
        <w:r w:rsidRPr="002C2CC5" w:rsidDel="002C2CC5">
          <w:rPr>
            <w:b/>
            <w:highlight w:val="yellow"/>
            <w:rPrChange w:id="821" w:author="Paul Janssen" w:date="2017-01-29T16:50:00Z">
              <w:rPr>
                <w:b/>
              </w:rPr>
            </w:rPrChange>
          </w:rPr>
          <w:delText>ExtraTopografie</w:delText>
        </w:r>
      </w:del>
      <w:proofErr w:type="spellStart"/>
      <w:ins w:id="822" w:author="Paul Janssen" w:date="2017-01-29T16:50:00Z">
        <w:r w:rsidR="002C2CC5" w:rsidRPr="002C2CC5">
          <w:rPr>
            <w:b/>
            <w:highlight w:val="yellow"/>
            <w:rPrChange w:id="823" w:author="Paul Janssen" w:date="2017-01-29T16:50:00Z">
              <w:rPr>
                <w:b/>
              </w:rPr>
            </w:rPrChange>
          </w:rPr>
          <w:t>Eigen</w:t>
        </w:r>
        <w:r w:rsidR="002C2CC5" w:rsidRPr="00971241">
          <w:rPr>
            <w:b/>
          </w:rPr>
          <w:t>Topografie</w:t>
        </w:r>
      </w:ins>
      <w:proofErr w:type="spellEnd"/>
      <w:r w:rsidR="00283BD6">
        <w:rPr>
          <w:b/>
        </w:rPr>
        <w:t>.</w:t>
      </w:r>
    </w:p>
    <w:p w:rsidR="00E06A8F" w:rsidRDefault="005125B7" w:rsidP="005125B7">
      <w:pPr>
        <w:jc w:val="left"/>
      </w:pPr>
      <w:r>
        <w:lastRenderedPageBreak/>
        <w:t xml:space="preserve">Indien er extra topografie nodig is om de positie van netwerkelementen nader aan te geven kan dit middels het object </w:t>
      </w:r>
      <w:del w:id="824" w:author="Paul Janssen" w:date="2017-01-29T16:51:00Z">
        <w:r w:rsidDel="002C2CC5">
          <w:delText>ExtraTopografie</w:delText>
        </w:r>
      </w:del>
      <w:proofErr w:type="spellStart"/>
      <w:ins w:id="825" w:author="Paul Janssen" w:date="2017-01-29T16:51:00Z">
        <w:r w:rsidR="002C2CC5">
          <w:t>EigenTopografie</w:t>
        </w:r>
      </w:ins>
      <w:proofErr w:type="spellEnd"/>
      <w:r>
        <w:t xml:space="preserve">. Er kan een </w:t>
      </w:r>
      <w:r w:rsidR="0073301A">
        <w:t xml:space="preserve">bestaande </w:t>
      </w:r>
      <w:r>
        <w:t xml:space="preserve">of </w:t>
      </w:r>
      <w:r w:rsidR="0073301A">
        <w:t xml:space="preserve">plan </w:t>
      </w:r>
      <w:r>
        <w:t xml:space="preserve">topografie worden meegegeven. Met het attribuut ligging wordt de geometrie van de </w:t>
      </w:r>
      <w:del w:id="826" w:author="Paul Janssen" w:date="2017-01-29T16:51:00Z">
        <w:r w:rsidDel="002C2CC5">
          <w:delText xml:space="preserve">ExtraTopografie </w:delText>
        </w:r>
      </w:del>
      <w:proofErr w:type="spellStart"/>
      <w:ins w:id="827" w:author="Paul Janssen" w:date="2017-01-29T16:51:00Z">
        <w:r w:rsidR="002C2CC5">
          <w:t>EigenTopografie</w:t>
        </w:r>
        <w:proofErr w:type="spellEnd"/>
        <w:r w:rsidR="002C2CC5">
          <w:t xml:space="preserve"> </w:t>
        </w:r>
      </w:ins>
      <w:r>
        <w:t xml:space="preserve">opgenomen. De </w:t>
      </w:r>
      <w:del w:id="828" w:author="Paul Janssen" w:date="2017-01-29T16:51:00Z">
        <w:r w:rsidDel="002C2CC5">
          <w:delText xml:space="preserve">extra </w:delText>
        </w:r>
      </w:del>
      <w:ins w:id="829" w:author="Paul Janssen" w:date="2017-01-29T16:51:00Z">
        <w:r w:rsidR="002C2CC5">
          <w:t xml:space="preserve">eigen </w:t>
        </w:r>
      </w:ins>
      <w:r>
        <w:t xml:space="preserve">topografie wordt altijd gevectoriseerd aangeleverd. De topografische elementen worden getypeerd conform een typeringslijst, </w:t>
      </w:r>
      <w:proofErr w:type="spellStart"/>
      <w:r>
        <w:t>TopografischObjectTypeValue</w:t>
      </w:r>
      <w:proofErr w:type="spellEnd"/>
      <w:r>
        <w:t xml:space="preserve">, gebaseerd op </w:t>
      </w:r>
      <w:proofErr w:type="spellStart"/>
      <w:r>
        <w:t>IMGeo</w:t>
      </w:r>
      <w:proofErr w:type="spellEnd"/>
      <w:r>
        <w:t xml:space="preserve">. Hiermee is het type topografisch object omschreven en is een koppeling met visualisatieregels mogelijk. </w:t>
      </w:r>
      <w:del w:id="830" w:author="Paul Janssen" w:date="2017-01-29T16:50:00Z">
        <w:r w:rsidRPr="00967F23" w:rsidDel="002C2CC5">
          <w:rPr>
            <w:highlight w:val="yellow"/>
            <w:rPrChange w:id="831" w:author="Paul Janssen" w:date="2017-01-29T16:53:00Z">
              <w:rPr/>
            </w:rPrChange>
          </w:rPr>
          <w:delText xml:space="preserve">ExtraTopografie </w:delText>
        </w:r>
      </w:del>
      <w:proofErr w:type="spellStart"/>
      <w:ins w:id="832" w:author="Paul Janssen" w:date="2017-01-29T16:50:00Z">
        <w:r w:rsidR="002C2CC5" w:rsidRPr="00967F23">
          <w:rPr>
            <w:highlight w:val="yellow"/>
            <w:rPrChange w:id="833" w:author="Paul Janssen" w:date="2017-01-29T16:53:00Z">
              <w:rPr/>
            </w:rPrChange>
          </w:rPr>
          <w:t>EigenTopografie</w:t>
        </w:r>
        <w:proofErr w:type="spellEnd"/>
        <w:r w:rsidR="002C2CC5" w:rsidRPr="00967F23">
          <w:rPr>
            <w:highlight w:val="yellow"/>
            <w:rPrChange w:id="834" w:author="Paul Janssen" w:date="2017-01-29T16:53:00Z">
              <w:rPr/>
            </w:rPrChange>
          </w:rPr>
          <w:t xml:space="preserve"> </w:t>
        </w:r>
      </w:ins>
      <w:r w:rsidRPr="00967F23">
        <w:rPr>
          <w:highlight w:val="yellow"/>
          <w:rPrChange w:id="835" w:author="Paul Janssen" w:date="2017-01-29T16:53:00Z">
            <w:rPr/>
          </w:rPrChange>
        </w:rPr>
        <w:t xml:space="preserve">is </w:t>
      </w:r>
      <w:ins w:id="836" w:author="Paul Janssen" w:date="2017-01-29T16:52:00Z">
        <w:r w:rsidR="00967F23" w:rsidRPr="00967F23">
          <w:rPr>
            <w:highlight w:val="yellow"/>
            <w:rPrChange w:id="837" w:author="Paul Janssen" w:date="2017-01-29T16:53:00Z">
              <w:rPr/>
            </w:rPrChange>
          </w:rPr>
          <w:t xml:space="preserve">via een Belanghebbende </w:t>
        </w:r>
      </w:ins>
      <w:r w:rsidRPr="00967F23">
        <w:rPr>
          <w:highlight w:val="yellow"/>
          <w:rPrChange w:id="838" w:author="Paul Janssen" w:date="2017-01-29T16:53:00Z">
            <w:rPr/>
          </w:rPrChange>
        </w:rPr>
        <w:t xml:space="preserve">gekoppeld aan een </w:t>
      </w:r>
      <w:ins w:id="839" w:author="Paul Janssen" w:date="2017-01-29T16:59:00Z">
        <w:r w:rsidR="00967F23">
          <w:rPr>
            <w:highlight w:val="yellow"/>
          </w:rPr>
          <w:t xml:space="preserve">Utiliteitsnet </w:t>
        </w:r>
      </w:ins>
      <w:del w:id="840" w:author="Paul Janssen" w:date="2017-01-29T16:51:00Z">
        <w:r w:rsidRPr="00967F23" w:rsidDel="002C2CC5">
          <w:rPr>
            <w:highlight w:val="yellow"/>
            <w:rPrChange w:id="841" w:author="Paul Janssen" w:date="2017-01-29T16:53:00Z">
              <w:rPr/>
            </w:rPrChange>
          </w:rPr>
          <w:delText xml:space="preserve">Utiliteitsnet </w:delText>
        </w:r>
      </w:del>
      <w:ins w:id="842" w:author="Paul Janssen" w:date="2017-01-29T16:53:00Z">
        <w:r w:rsidR="00967F23" w:rsidRPr="00967F23">
          <w:rPr>
            <w:highlight w:val="yellow"/>
            <w:rPrChange w:id="843" w:author="Paul Janssen" w:date="2017-01-29T16:53:00Z">
              <w:rPr/>
            </w:rPrChange>
          </w:rPr>
          <w:t xml:space="preserve">en </w:t>
        </w:r>
      </w:ins>
      <w:del w:id="844" w:author="Paul Janssen" w:date="2017-01-29T16:53:00Z">
        <w:r w:rsidRPr="00967F23" w:rsidDel="00967F23">
          <w:rPr>
            <w:highlight w:val="yellow"/>
            <w:rPrChange w:id="845" w:author="Paul Janssen" w:date="2017-01-29T16:53:00Z">
              <w:rPr/>
            </w:rPrChange>
          </w:rPr>
          <w:delText xml:space="preserve">en </w:delText>
        </w:r>
      </w:del>
      <w:r w:rsidRPr="00967F23">
        <w:rPr>
          <w:highlight w:val="yellow"/>
          <w:rPrChange w:id="846" w:author="Paul Janssen" w:date="2017-01-29T16:53:00Z">
            <w:rPr/>
          </w:rPrChange>
        </w:rPr>
        <w:t>kan daardoor op de waarden van het attribuut thema worden getypeerd</w:t>
      </w:r>
      <w:r w:rsidR="0073301A" w:rsidRPr="00967F23">
        <w:rPr>
          <w:highlight w:val="yellow"/>
          <w:rPrChange w:id="847" w:author="Paul Janssen" w:date="2017-01-29T16:53:00Z">
            <w:rPr/>
          </w:rPrChange>
        </w:rPr>
        <w:t>.</w:t>
      </w:r>
    </w:p>
    <w:p w:rsidR="002F7FED" w:rsidRDefault="002F7FED" w:rsidP="005125B7">
      <w:pPr>
        <w:jc w:val="left"/>
      </w:pPr>
    </w:p>
    <w:p w:rsidR="00A11BC4" w:rsidRDefault="00971241">
      <w:bookmarkStart w:id="848" w:name="_Toc399786886"/>
      <w:r w:rsidRPr="00971241">
        <w:rPr>
          <w:b/>
        </w:rPr>
        <w:t>Extra toelichting: Geometrie en topologie.</w:t>
      </w:r>
      <w:bookmarkEnd w:id="848"/>
    </w:p>
    <w:p w:rsidR="000816A6" w:rsidRDefault="000816A6" w:rsidP="007B7303"/>
    <w:p w:rsidR="000816A6" w:rsidRPr="000816A6" w:rsidRDefault="000816A6" w:rsidP="007B7303">
      <w:pPr>
        <w:rPr>
          <w:b/>
        </w:rPr>
      </w:pPr>
      <w:r w:rsidRPr="000816A6">
        <w:rPr>
          <w:b/>
        </w:rPr>
        <w:t>2D geometrie:</w:t>
      </w:r>
    </w:p>
    <w:p w:rsidR="008A3F7B" w:rsidRDefault="00A7057D" w:rsidP="007B7303">
      <w:pPr>
        <w:sectPr w:rsidR="008A3F7B" w:rsidSect="00672722">
          <w:pgSz w:w="11906" w:h="16838" w:code="9"/>
          <w:pgMar w:top="2552" w:right="1622" w:bottom="1531" w:left="1622" w:header="0" w:footer="57" w:gutter="0"/>
          <w:cols w:space="708"/>
          <w:docGrid w:linePitch="360"/>
        </w:sectPr>
      </w:pPr>
      <w:r>
        <w:t xml:space="preserve">Het verplichte geometrieprofiel van IMKL2015 is 2D. </w:t>
      </w:r>
      <w:r w:rsidR="003D6804">
        <w:t>Primair bestaat de geometrie uit punten en lijnen die het netwerk representeren.</w:t>
      </w:r>
      <w:r w:rsidR="000816A6">
        <w:t xml:space="preserve"> 2D vlakken zijn additioneel. 2,5 D en 3D zijn een additionele extensie.</w:t>
      </w:r>
    </w:p>
    <w:p w:rsidR="005209C3" w:rsidRDefault="00B2550D" w:rsidP="007B7303">
      <w:r>
        <w:rPr>
          <w:noProof/>
        </w:rPr>
        <w:lastRenderedPageBreak/>
        <w:drawing>
          <wp:anchor distT="0" distB="0" distL="114300" distR="114300" simplePos="0" relativeHeight="251641856" behindDoc="0" locked="0" layoutInCell="1" allowOverlap="1">
            <wp:simplePos x="0" y="0"/>
            <wp:positionH relativeFrom="column">
              <wp:posOffset>-635</wp:posOffset>
            </wp:positionH>
            <wp:positionV relativeFrom="paragraph">
              <wp:posOffset>113030</wp:posOffset>
            </wp:positionV>
            <wp:extent cx="8096250" cy="5048250"/>
            <wp:effectExtent l="0" t="0" r="0" b="0"/>
            <wp:wrapTopAndBottom/>
            <wp:docPr id="17" name="Afbeelding 16" descr="4. IMKL2015 Geometrie.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KL2015 Geometrie.wmf"/>
                    <pic:cNvPicPr/>
                  </pic:nvPicPr>
                  <pic:blipFill>
                    <a:blip r:embed="rId27" cstate="print"/>
                    <a:stretch>
                      <a:fillRect/>
                    </a:stretch>
                  </pic:blipFill>
                  <pic:spPr>
                    <a:xfrm>
                      <a:off x="0" y="0"/>
                      <a:ext cx="8096250" cy="5048250"/>
                    </a:xfrm>
                    <a:prstGeom prst="rect">
                      <a:avLst/>
                    </a:prstGeom>
                  </pic:spPr>
                </pic:pic>
              </a:graphicData>
            </a:graphic>
          </wp:anchor>
        </w:drawing>
      </w:r>
    </w:p>
    <w:p w:rsidR="007A394B" w:rsidRDefault="007A394B" w:rsidP="000816A6">
      <w:r>
        <w:t xml:space="preserve">Figuur </w:t>
      </w:r>
      <w:r w:rsidR="003203DD">
        <w:t>5.4</w:t>
      </w:r>
      <w:r>
        <w:t xml:space="preserve">: Geometriemodel. Primair </w:t>
      </w:r>
      <w:r w:rsidR="006D6D0B">
        <w:t xml:space="preserve">en verplicht </w:t>
      </w:r>
      <w:r>
        <w:t>punten en (hart)lijnen. Optioneel vlakken en additioneel 3D.</w:t>
      </w:r>
    </w:p>
    <w:p w:rsidR="008A3F7B" w:rsidRDefault="008A3F7B" w:rsidP="000816A6">
      <w:pPr>
        <w:sectPr w:rsidR="008A3F7B" w:rsidSect="008A3F7B">
          <w:pgSz w:w="16838" w:h="11906" w:orient="landscape" w:code="9"/>
          <w:pgMar w:top="1622" w:right="2552" w:bottom="1622" w:left="1531" w:header="0" w:footer="57" w:gutter="0"/>
          <w:cols w:space="708"/>
          <w:docGrid w:linePitch="360"/>
        </w:sectPr>
      </w:pPr>
    </w:p>
    <w:p w:rsidR="007A394B" w:rsidRDefault="00AB1384" w:rsidP="000816A6">
      <w:r>
        <w:lastRenderedPageBreak/>
        <w:t xml:space="preserve">De geometrie van de </w:t>
      </w:r>
      <w:r w:rsidR="007A394B">
        <w:t>n</w:t>
      </w:r>
      <w:r>
        <w:t xml:space="preserve">etwerkelementen wordt overgeërfd uit het </w:t>
      </w:r>
      <w:proofErr w:type="spellStart"/>
      <w:r>
        <w:t>Inspire</w:t>
      </w:r>
      <w:proofErr w:type="spellEnd"/>
      <w:r>
        <w:t xml:space="preserve"> Netwerk model. Alle netwerkelementen zijn onderdeel van een topologisch netwerk en worden geometrisch beschreven door links of </w:t>
      </w:r>
      <w:proofErr w:type="spellStart"/>
      <w:r>
        <w:t>nodes</w:t>
      </w:r>
      <w:proofErr w:type="spellEnd"/>
      <w:r>
        <w:t xml:space="preserve">. De </w:t>
      </w:r>
      <w:r w:rsidR="00B57BF0">
        <w:t>geometrieën</w:t>
      </w:r>
      <w:r>
        <w:t xml:space="preserve"> zijn verplicht punten of lijnen. Lijnen kunnen </w:t>
      </w:r>
      <w:r w:rsidR="00005301">
        <w:t>opgebouwd zijn uit meerdere lijnsegmenten</w:t>
      </w:r>
      <w:r>
        <w:t>. De lijnen en punten zijn niet schematisch (niet ‘</w:t>
      </w:r>
      <w:proofErr w:type="spellStart"/>
      <w:r>
        <w:t>fictitious</w:t>
      </w:r>
      <w:proofErr w:type="spellEnd"/>
      <w:r>
        <w:t>’) en representeren de locatie van de netwerkelementen</w:t>
      </w:r>
      <w:r w:rsidR="007A394B">
        <w:t xml:space="preserve"> middels hartlijnen</w:t>
      </w:r>
      <w:r>
        <w:t xml:space="preserve">. Lijnen van leidingen en punten van bijbehorende leidingelementen hoeven niet noodzakelijkerwijs aan te sluiten. De connectiviteit wordt gerealiseerd door de </w:t>
      </w:r>
      <w:proofErr w:type="spellStart"/>
      <w:r>
        <w:t>arc</w:t>
      </w:r>
      <w:proofErr w:type="spellEnd"/>
      <w:r>
        <w:t>-node topologie. Als voorbeeld een pompstation in een rioolnetwerk. Het door een (center) punt gerepresenteerde pompstation is niet verbonden met leidingen. Er lopen wel leidingen naar de punt toe maar niet tot aan de punt. De leidingen hebben wel een verwijzing</w:t>
      </w:r>
      <w:r w:rsidR="007A394B">
        <w:t xml:space="preserve"> naar de node (connectiviteit).</w:t>
      </w:r>
    </w:p>
    <w:p w:rsidR="000816A6" w:rsidRDefault="00AB1384" w:rsidP="000816A6">
      <w:r>
        <w:t>Additioneel en optioneel kan een netwerkelement ook no</w:t>
      </w:r>
      <w:r w:rsidR="000816A6">
        <w:t>g een vlak als geometrie h</w:t>
      </w:r>
      <w:r w:rsidR="007A394B">
        <w:t xml:space="preserve">ebben, een verwijzing naar een object </w:t>
      </w:r>
      <w:proofErr w:type="spellStart"/>
      <w:r w:rsidR="007A394B">
        <w:t>E</w:t>
      </w:r>
      <w:r w:rsidR="000816A6">
        <w:t>xtraGeometrie</w:t>
      </w:r>
      <w:proofErr w:type="spellEnd"/>
      <w:r w:rsidR="000816A6">
        <w:t xml:space="preserve"> </w:t>
      </w:r>
      <w:r w:rsidR="007A394B">
        <w:t xml:space="preserve">middels </w:t>
      </w:r>
      <w:r w:rsidR="000816A6">
        <w:t xml:space="preserve">een attribuut </w:t>
      </w:r>
      <w:proofErr w:type="spellStart"/>
      <w:r w:rsidR="007A394B">
        <w:t>extraGeometrie</w:t>
      </w:r>
      <w:proofErr w:type="spellEnd"/>
      <w:r>
        <w:t xml:space="preserve">. Indien het pompstation ook nog door een vlak wordt gerepresenteerd lopen de leidingen in de regel wel tot </w:t>
      </w:r>
      <w:r w:rsidR="000816A6">
        <w:t>aan de begrenzing van het vlak.</w:t>
      </w:r>
    </w:p>
    <w:p w:rsidR="004F6969" w:rsidRDefault="004F6969" w:rsidP="000816A6"/>
    <w:p w:rsidR="004F6969" w:rsidRDefault="004F6969" w:rsidP="000816A6">
      <w:r>
        <w:t xml:space="preserve">Lijnen zijn in het INSPIRE netwerkmodel gemodelleerd als een </w:t>
      </w:r>
      <w:proofErr w:type="spellStart"/>
      <w:r>
        <w:t>LinkSet</w:t>
      </w:r>
      <w:proofErr w:type="spellEnd"/>
      <w:r>
        <w:t xml:space="preserve"> die bestaat uit een verzameling van 1 of meer </w:t>
      </w:r>
      <w:proofErr w:type="spellStart"/>
      <w:r>
        <w:t>GeneralisedLinks</w:t>
      </w:r>
      <w:proofErr w:type="spellEnd"/>
      <w:r>
        <w:t xml:space="preserve">. Dit kunnen Links zijn van het type Curve of een </w:t>
      </w:r>
      <w:proofErr w:type="spellStart"/>
      <w:r>
        <w:t>LinkSequence</w:t>
      </w:r>
      <w:proofErr w:type="spellEnd"/>
      <w:r>
        <w:t xml:space="preserve">, een geordende </w:t>
      </w:r>
      <w:r w:rsidR="006E3EB4">
        <w:t xml:space="preserve">verzameling </w:t>
      </w:r>
      <w:proofErr w:type="spellStart"/>
      <w:r w:rsidR="006E3EB4">
        <w:t>Directed</w:t>
      </w:r>
      <w:r>
        <w:t>Links</w:t>
      </w:r>
      <w:proofErr w:type="spellEnd"/>
      <w:r>
        <w:t xml:space="preserve">. De </w:t>
      </w:r>
      <w:proofErr w:type="spellStart"/>
      <w:r>
        <w:t>LinkSequence</w:t>
      </w:r>
      <w:proofErr w:type="spellEnd"/>
      <w:r>
        <w:t xml:space="preserve"> </w:t>
      </w:r>
      <w:r w:rsidR="00CF79BA">
        <w:t xml:space="preserve">kan worden </w:t>
      </w:r>
      <w:r>
        <w:t>toegepast als er een route, met een richting</w:t>
      </w:r>
      <w:r w:rsidR="006E3EB4">
        <w:t>, uitgewisseld moet worden</w:t>
      </w:r>
      <w:r w:rsidR="006E3EB4" w:rsidRPr="0038226A">
        <w:t>.</w:t>
      </w:r>
      <w:r w:rsidR="00455BC2" w:rsidRPr="00DB2583">
        <w:t xml:space="preserve"> Voor IMKL2015 is dit niet relevant en wordt de </w:t>
      </w:r>
      <w:proofErr w:type="spellStart"/>
      <w:r w:rsidR="00455BC2" w:rsidRPr="00DB2583">
        <w:t>LinkSequence</w:t>
      </w:r>
      <w:proofErr w:type="spellEnd"/>
      <w:r w:rsidR="00455BC2" w:rsidRPr="00DB2583">
        <w:t xml:space="preserve"> derhalve niet toegepast</w:t>
      </w:r>
    </w:p>
    <w:p w:rsidR="006F48BE" w:rsidRDefault="006F48BE" w:rsidP="000816A6"/>
    <w:p w:rsidR="006F48BE" w:rsidRDefault="006F48BE" w:rsidP="000816A6">
      <w:r>
        <w:t xml:space="preserve">Meervoudig gebruik van </w:t>
      </w:r>
      <w:proofErr w:type="spellStart"/>
      <w:r>
        <w:t>geometrien</w:t>
      </w:r>
      <w:proofErr w:type="spellEnd"/>
      <w:r>
        <w:t xml:space="preserve"> </w:t>
      </w:r>
      <w:r w:rsidR="0073301A">
        <w:t xml:space="preserve">is </w:t>
      </w:r>
      <w:r>
        <w:t>niet toegestaan.</w:t>
      </w:r>
    </w:p>
    <w:p w:rsidR="006F48BE" w:rsidRDefault="006F48BE" w:rsidP="000816A6">
      <w:r>
        <w:t xml:space="preserve">In principe staat het INSPIRE model toe dat een link door meerdere netwerkelementen wordt gebruikt. </w:t>
      </w:r>
      <w:r w:rsidR="00010898">
        <w:t>In de IMKL2015 uitwisseling is dat echter niet toegestaan. Elke link wordt maar door één netwerkelement gebruikt.</w:t>
      </w:r>
    </w:p>
    <w:p w:rsidR="000816A6" w:rsidRDefault="000816A6" w:rsidP="000816A6"/>
    <w:p w:rsidR="000816A6" w:rsidRDefault="000816A6" w:rsidP="000816A6">
      <w:r>
        <w:t>Referentiestelsel.</w:t>
      </w:r>
    </w:p>
    <w:p w:rsidR="000816A6" w:rsidRDefault="000816A6" w:rsidP="000816A6">
      <w:r>
        <w:t xml:space="preserve">Referentiestelsel voor IMKL2015 datalevering is </w:t>
      </w:r>
      <w:r w:rsidR="00AA7EF1">
        <w:t>Rijksdriehoekmeting (RD)</w:t>
      </w:r>
      <w:r>
        <w:t xml:space="preserve">, zie hoofdstuk 6. </w:t>
      </w:r>
    </w:p>
    <w:p w:rsidR="000816A6" w:rsidRDefault="000816A6" w:rsidP="000816A6"/>
    <w:p w:rsidR="000816A6" w:rsidRPr="000816A6" w:rsidRDefault="000816A6" w:rsidP="000816A6">
      <w:pPr>
        <w:rPr>
          <w:b/>
        </w:rPr>
      </w:pPr>
      <w:r w:rsidRPr="000816A6">
        <w:rPr>
          <w:b/>
        </w:rPr>
        <w:t>3D geometrie</w:t>
      </w:r>
      <w:r w:rsidR="00283BD6">
        <w:rPr>
          <w:b/>
        </w:rPr>
        <w:t>.</w:t>
      </w:r>
    </w:p>
    <w:p w:rsidR="000816A6" w:rsidRPr="00614402" w:rsidRDefault="000816A6" w:rsidP="000816A6">
      <w:pPr>
        <w:pStyle w:val="Hoofdstukx"/>
        <w:numPr>
          <w:ilvl w:val="0"/>
          <w:numId w:val="0"/>
        </w:numPr>
        <w:rPr>
          <w:sz w:val="16"/>
          <w:szCs w:val="16"/>
        </w:rPr>
      </w:pPr>
      <w:r w:rsidRPr="00614402">
        <w:rPr>
          <w:sz w:val="16"/>
          <w:szCs w:val="16"/>
        </w:rPr>
        <w:t xml:space="preserve">IMKL2015 voorziet in een verplicht gebruik van 2D </w:t>
      </w:r>
      <w:r w:rsidR="004A39FB" w:rsidRPr="00614402">
        <w:rPr>
          <w:sz w:val="16"/>
          <w:szCs w:val="16"/>
        </w:rPr>
        <w:t>geometrieën</w:t>
      </w:r>
      <w:r w:rsidRPr="00614402">
        <w:rPr>
          <w:sz w:val="16"/>
          <w:szCs w:val="16"/>
        </w:rPr>
        <w:t>. Middels de diepte informatie kan de positie in het verticale vlak worden uitgewisseld. Om ook het opnemen van volledige 3D liggingsgegevens mogelijk te maken is er een optioneel en additioneel 3D model toegevoegd. De 3D liggingsgegevens van kabels en leidingen zijn bijvoorbeeld relevant bij gestuurde boringen. Bij een gestuurde boring is de derde dimensie (=z) nodig om de boring te sturen</w:t>
      </w:r>
      <w:r>
        <w:rPr>
          <w:sz w:val="16"/>
          <w:szCs w:val="16"/>
        </w:rPr>
        <w:t>,</w:t>
      </w:r>
      <w:r w:rsidRPr="00614402">
        <w:rPr>
          <w:sz w:val="16"/>
          <w:szCs w:val="16"/>
        </w:rPr>
        <w:t xml:space="preserve"> om het uittredepunt goed te benaderen en om botsingen met andere infrastructuur te voorkomen. Daardoor is na de boring de 3D ligging van de boring in 3D bekend. Ook voor andere kabels en leidingen die tegenwoordig worden aangelegd, is steeds vaker de 3D ligging bekend. Het niet accommoderen van deze 3D informatie in IMKL zou in feite betekenen dat relevante informatie wordt weggegooid.</w:t>
      </w:r>
    </w:p>
    <w:p w:rsidR="000816A6" w:rsidRDefault="000816A6" w:rsidP="000816A6">
      <w:pPr>
        <w:spacing w:line="240" w:lineRule="atLeast"/>
      </w:pPr>
      <w:r>
        <w:t xml:space="preserve">Voor veel situaties is 2D data echter (nog) voldoende. Bovendien is voor veel kabels en leidingen de 3D (=diepte) ligging niet bekend en door “zweven” van sommige typen kabels en leidingen is de 3D (maar ook 2D ligging) niet altijd absoluut. 3D geometrie kan daarbij een verkeerde indruk geven van de precisie. </w:t>
      </w:r>
    </w:p>
    <w:p w:rsidR="000816A6" w:rsidRDefault="000816A6" w:rsidP="000816A6">
      <w:pPr>
        <w:spacing w:line="240" w:lineRule="atLeast"/>
      </w:pPr>
    </w:p>
    <w:p w:rsidR="000816A6" w:rsidRDefault="000816A6" w:rsidP="000816A6">
      <w:pPr>
        <w:spacing w:line="240" w:lineRule="atLeast"/>
      </w:pPr>
      <w:r>
        <w:t xml:space="preserve">In IMKL is de mogelijkheid opgenomen om objecten in 3 dimensies (3D) te modelleren. Deze mogelijkheid is optioneel en is naast, niet in plaats van, 2D aanwezig. </w:t>
      </w:r>
      <w:r w:rsidRPr="00AE0B55">
        <w:t>Dat betekent dat de basis uitgaat van een (volledig</w:t>
      </w:r>
      <w:r>
        <w:t>e</w:t>
      </w:r>
      <w:r w:rsidRPr="00AE0B55">
        <w:t>) 2D data set.</w:t>
      </w:r>
      <w:r>
        <w:t xml:space="preserve"> Daarnaast kan, in dezelfde data set, 3D geometrie voor een of meerdere van de objecten aanwezig zijn. </w:t>
      </w:r>
    </w:p>
    <w:p w:rsidR="000816A6" w:rsidRDefault="000816A6" w:rsidP="000816A6">
      <w:pPr>
        <w:spacing w:line="240" w:lineRule="atLeast"/>
      </w:pPr>
    </w:p>
    <w:p w:rsidR="000816A6" w:rsidRDefault="00B2550D" w:rsidP="000816A6">
      <w:pPr>
        <w:spacing w:line="240" w:lineRule="atLeast"/>
      </w:pPr>
      <w:del w:id="849" w:author="Paul Janssen" w:date="2017-01-29T15:26:00Z">
        <w:r w:rsidDel="00CD2474">
          <w:rPr>
            <w:noProof/>
          </w:rPr>
          <w:lastRenderedPageBreak/>
          <w:drawing>
            <wp:inline distT="0" distB="0" distL="0" distR="0">
              <wp:extent cx="5500370" cy="4142105"/>
              <wp:effectExtent l="0" t="0" r="0" b="0"/>
              <wp:docPr id="19" name="Afbeelding 18" descr="5. IMKL2015 Geometrie 2.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KL2015 Geometrie 2.wmf"/>
                      <pic:cNvPicPr/>
                    </pic:nvPicPr>
                    <pic:blipFill>
                      <a:blip r:embed="rId28" cstate="print"/>
                      <a:stretch>
                        <a:fillRect/>
                      </a:stretch>
                    </pic:blipFill>
                    <pic:spPr>
                      <a:xfrm>
                        <a:off x="0" y="0"/>
                        <a:ext cx="5500370" cy="4142105"/>
                      </a:xfrm>
                      <a:prstGeom prst="rect">
                        <a:avLst/>
                      </a:prstGeom>
                    </pic:spPr>
                  </pic:pic>
                </a:graphicData>
              </a:graphic>
            </wp:inline>
          </w:drawing>
        </w:r>
      </w:del>
      <w:ins w:id="850" w:author="Paul Janssen" w:date="2017-01-29T15:26:00Z">
        <w:r w:rsidR="00CD2474">
          <w:rPr>
            <w:noProof/>
          </w:rPr>
          <w:drawing>
            <wp:inline distT="0" distB="0" distL="0" distR="0">
              <wp:extent cx="5435194" cy="4058107"/>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 IMKL2015 Geometrie 2.wm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35194" cy="4058107"/>
                      </a:xfrm>
                      <a:prstGeom prst="rect">
                        <a:avLst/>
                      </a:prstGeom>
                    </pic:spPr>
                  </pic:pic>
                </a:graphicData>
              </a:graphic>
            </wp:inline>
          </w:drawing>
        </w:r>
      </w:ins>
    </w:p>
    <w:p w:rsidR="003203DD" w:rsidRDefault="003203DD" w:rsidP="000816A6">
      <w:pPr>
        <w:spacing w:line="240" w:lineRule="atLeast"/>
      </w:pPr>
    </w:p>
    <w:p w:rsidR="003203DD" w:rsidRDefault="003203DD" w:rsidP="000816A6">
      <w:pPr>
        <w:spacing w:line="240" w:lineRule="atLeast"/>
      </w:pPr>
      <w:r>
        <w:t>Figuur 5.5: Alle netelementen kunnen naast de verplichte punten en centerlijnen optioneel een extra geometrie hebben van het type 2D, 2,5D of 3D.</w:t>
      </w:r>
    </w:p>
    <w:p w:rsidR="003203DD" w:rsidRDefault="003203DD" w:rsidP="000816A6">
      <w:pPr>
        <w:spacing w:line="240" w:lineRule="atLeast"/>
      </w:pPr>
      <w:r>
        <w:t xml:space="preserve"> </w:t>
      </w:r>
    </w:p>
    <w:p w:rsidR="000816A6" w:rsidRDefault="000816A6" w:rsidP="000816A6">
      <w:pPr>
        <w:spacing w:line="240" w:lineRule="atLeast"/>
      </w:pPr>
      <w:proofErr w:type="spellStart"/>
      <w:r>
        <w:t>KabelOfLeiding</w:t>
      </w:r>
      <w:proofErr w:type="spellEnd"/>
      <w:r>
        <w:t xml:space="preserve">, </w:t>
      </w:r>
      <w:proofErr w:type="spellStart"/>
      <w:r>
        <w:t>KabelEnLeidingContainer</w:t>
      </w:r>
      <w:proofErr w:type="spellEnd"/>
      <w:r>
        <w:t xml:space="preserve">, </w:t>
      </w:r>
      <w:r w:rsidR="00FB6A21">
        <w:t xml:space="preserve">Leidingelement </w:t>
      </w:r>
      <w:r w:rsidR="004A39FB">
        <w:t xml:space="preserve">en </w:t>
      </w:r>
      <w:proofErr w:type="spellStart"/>
      <w:r w:rsidR="004A39FB">
        <w:t>ContainerLeidingelement</w:t>
      </w:r>
      <w:proofErr w:type="spellEnd"/>
      <w:r w:rsidR="004A39FB">
        <w:t xml:space="preserve"> </w:t>
      </w:r>
      <w:r>
        <w:t>bieden ieder de mogelijkheid voor het opnemen van 3D geometrie in twee verschillende ‘Levels of Detail’ (LOD</w:t>
      </w:r>
      <w:r w:rsidR="004A39FB">
        <w:t>).</w:t>
      </w:r>
      <w:r w:rsidR="004A39FB" w:rsidRPr="004A39FB">
        <w:t xml:space="preserve"> </w:t>
      </w:r>
      <w:r w:rsidR="004A39FB">
        <w:t xml:space="preserve">Allereerst kunnen 2.5D punten, vlakken en lijnen worden opgenomen. Dit kan beschouwd worden als  Level of Detail 0 (LOD0) en is bedoeld voor het toevoegen van de z coördinaat. </w:t>
      </w:r>
      <w:r>
        <w:t>Elk IMKL vlak, lijn- of puntobject krijgt voor elk coördinatenpaar een z waarde</w:t>
      </w:r>
      <w:r w:rsidR="004A39FB">
        <w:t>. Om de ligging in 3D te beschrijven</w:t>
      </w:r>
      <w:r w:rsidR="004A39FB" w:rsidRPr="00E05424">
        <w:t xml:space="preserve"> </w:t>
      </w:r>
      <w:r w:rsidR="004A39FB">
        <w:t>krijgt de lijn extra coördinatenparen ten opzichte van de 2D representatie. De</w:t>
      </w:r>
      <w:r>
        <w:t xml:space="preserve"> objecten kunnen dan in een Digita</w:t>
      </w:r>
      <w:r w:rsidR="00531D25">
        <w:t>a</w:t>
      </w:r>
      <w:r>
        <w:t xml:space="preserve">l </w:t>
      </w:r>
      <w:r w:rsidR="00531D25">
        <w:t xml:space="preserve">Terrein </w:t>
      </w:r>
      <w:r>
        <w:t xml:space="preserve">Model (3D terreinmodel) worden geïntegreerd en op de juiste hoogte onder of boven maaiveldniveau worden gerepresenteerd. </w:t>
      </w:r>
    </w:p>
    <w:p w:rsidR="000816A6" w:rsidRDefault="000816A6" w:rsidP="000816A6">
      <w:pPr>
        <w:spacing w:line="240" w:lineRule="atLeast"/>
      </w:pPr>
    </w:p>
    <w:p w:rsidR="004A39FB" w:rsidRDefault="004A39FB" w:rsidP="004A39FB">
      <w:pPr>
        <w:spacing w:line="240" w:lineRule="atLeast"/>
      </w:pPr>
      <w:r>
        <w:t xml:space="preserve">Daarnaast is het mogelijk om volledige 3D geometrie op te nemen. Dit is te beschouwen als Level of Detail 1 (LOD1) en maakt het mogelijk om IMKL objecten als volledige 3D objecten (volumes) te representeren. Zie </w:t>
      </w:r>
      <w:r w:rsidR="00455BC2">
        <w:fldChar w:fldCharType="begin"/>
      </w:r>
      <w:r>
        <w:instrText xml:space="preserve"> REF _Ref404325642 \h </w:instrText>
      </w:r>
      <w:r w:rsidR="00455BC2">
        <w:fldChar w:fldCharType="separate"/>
      </w:r>
      <w:r w:rsidR="002C1DC6">
        <w:t xml:space="preserve">Figuur </w:t>
      </w:r>
      <w:r w:rsidR="00455BC2">
        <w:fldChar w:fldCharType="end"/>
      </w:r>
      <w:r>
        <w:t xml:space="preserve"> voor voorbeelden van een IMKL object op verschillende levels of detail. </w:t>
      </w:r>
    </w:p>
    <w:p w:rsidR="004A39FB" w:rsidRDefault="004A39FB" w:rsidP="004A39FB">
      <w:pPr>
        <w:spacing w:line="240" w:lineRule="atLeast"/>
      </w:pPr>
    </w:p>
    <w:p w:rsidR="00AB1384" w:rsidRDefault="000816A6" w:rsidP="000816A6">
      <w:pPr>
        <w:spacing w:line="240" w:lineRule="atLeast"/>
      </w:pPr>
      <w:r>
        <w:t xml:space="preserve">Voor 3D IMKL wordt het </w:t>
      </w:r>
      <w:r w:rsidR="0073301A">
        <w:t xml:space="preserve">ruimtelijk Referentie systeem </w:t>
      </w:r>
      <w:r>
        <w:t xml:space="preserve">EPSG:7415 gehanteerd. Dit is een samengesteld </w:t>
      </w:r>
      <w:r w:rsidR="0073301A">
        <w:t xml:space="preserve">referentiesysteem </w:t>
      </w:r>
      <w:r>
        <w:t>met RD voor de XY-dimensie (EPSG:28992) en NAP voor de Z dimensie (EPSG:5709). Zie ook hoofdstuk</w:t>
      </w:r>
      <w:r w:rsidR="007A3A3D">
        <w:t xml:space="preserve"> </w:t>
      </w:r>
      <w:r>
        <w:t>6.</w:t>
      </w:r>
    </w:p>
    <w:p w:rsidR="005209C3" w:rsidRDefault="005209C3" w:rsidP="005209C3">
      <w:pPr>
        <w:spacing w:line="240" w:lineRule="auto"/>
        <w:jc w:val="left"/>
        <w:rPr>
          <w:sz w:val="20"/>
        </w:rPr>
      </w:pPr>
    </w:p>
    <w:p w:rsidR="004A39FB" w:rsidRDefault="00382675" w:rsidP="004A39FB">
      <w:pPr>
        <w:keepNext/>
        <w:spacing w:line="240" w:lineRule="auto"/>
        <w:jc w:val="left"/>
      </w:pPr>
      <w:r>
        <w:rPr>
          <w:noProof/>
        </w:rPr>
        <w:lastRenderedPageBreak/>
        <w:drawing>
          <wp:inline distT="0" distB="0" distL="0" distR="0">
            <wp:extent cx="5495074" cy="3821373"/>
            <wp:effectExtent l="19050" t="0" r="0" b="0"/>
            <wp:docPr id="37" name="Afbeelding 36" descr="D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1.PNG"/>
                    <pic:cNvPicPr/>
                  </pic:nvPicPr>
                  <pic:blipFill>
                    <a:blip r:embed="rId30" cstate="print"/>
                    <a:stretch>
                      <a:fillRect/>
                    </a:stretch>
                  </pic:blipFill>
                  <pic:spPr>
                    <a:xfrm>
                      <a:off x="0" y="0"/>
                      <a:ext cx="5500370" cy="3825056"/>
                    </a:xfrm>
                    <a:prstGeom prst="rect">
                      <a:avLst/>
                    </a:prstGeom>
                  </pic:spPr>
                </pic:pic>
              </a:graphicData>
            </a:graphic>
          </wp:inline>
        </w:drawing>
      </w:r>
    </w:p>
    <w:p w:rsidR="004A39FB" w:rsidRDefault="004A39FB" w:rsidP="004A39FB">
      <w:pPr>
        <w:pStyle w:val="Bijschrift"/>
        <w:rPr>
          <w:sz w:val="20"/>
        </w:rPr>
      </w:pPr>
      <w:bookmarkStart w:id="851" w:name="_Ref404325642"/>
      <w:r>
        <w:t xml:space="preserve">Figuur </w:t>
      </w:r>
      <w:bookmarkEnd w:id="851"/>
      <w:r w:rsidR="00A212BA">
        <w:t>5.6</w:t>
      </w:r>
      <w:r w:rsidR="00A75399">
        <w:t>:</w:t>
      </w:r>
      <w:r>
        <w:t xml:space="preserve"> Leidingobject in 2.5D en 3D</w:t>
      </w:r>
    </w:p>
    <w:p w:rsidR="005209C3" w:rsidRDefault="005209C3" w:rsidP="005209C3">
      <w:pPr>
        <w:pStyle w:val="subparagraaftitel"/>
      </w:pPr>
      <w:bookmarkStart w:id="852" w:name="_Toc399786887"/>
      <w:bookmarkStart w:id="853" w:name="_Toc473473887"/>
      <w:r>
        <w:t>Diepte</w:t>
      </w:r>
      <w:bookmarkEnd w:id="852"/>
      <w:r w:rsidR="00283BD6">
        <w:t>.</w:t>
      </w:r>
      <w:bookmarkEnd w:id="853"/>
    </w:p>
    <w:p w:rsidR="00241660" w:rsidRDefault="005209C3" w:rsidP="005209C3">
      <w:pPr>
        <w:jc w:val="left"/>
      </w:pPr>
      <w:r>
        <w:t xml:space="preserve">Diepte bevat informatie over de dieptelegging van netwerkelementen. Het is een uitvoerige beschrijving die diepte </w:t>
      </w:r>
      <w:proofErr w:type="spellStart"/>
      <w:r>
        <w:t>tov</w:t>
      </w:r>
      <w:proofErr w:type="spellEnd"/>
      <w:r>
        <w:t xml:space="preserve"> </w:t>
      </w:r>
      <w:r w:rsidR="004F44C9">
        <w:t xml:space="preserve">het lokale </w:t>
      </w:r>
      <w:r>
        <w:t xml:space="preserve">maaiveld beschrijft of dieptes </w:t>
      </w:r>
      <w:proofErr w:type="spellStart"/>
      <w:r>
        <w:t>tov</w:t>
      </w:r>
      <w:proofErr w:type="spellEnd"/>
      <w:r>
        <w:t xml:space="preserve"> NAP.</w:t>
      </w:r>
      <w:r w:rsidR="00241660">
        <w:t xml:space="preserve"> </w:t>
      </w:r>
      <w:r w:rsidR="00E62F4B">
        <w:t>Beide hebben een apart</w:t>
      </w:r>
      <w:r w:rsidR="00241660">
        <w:t xml:space="preserve"> objecttype, respectievelijk </w:t>
      </w:r>
      <w:proofErr w:type="spellStart"/>
      <w:r w:rsidR="00241660">
        <w:t>Diept</w:t>
      </w:r>
      <w:r w:rsidR="001A785C">
        <w:t>e</w:t>
      </w:r>
      <w:r w:rsidR="00241660">
        <w:t>TovMaaiveld</w:t>
      </w:r>
      <w:proofErr w:type="spellEnd"/>
      <w:r w:rsidR="00241660">
        <w:t xml:space="preserve"> en </w:t>
      </w:r>
      <w:proofErr w:type="spellStart"/>
      <w:r w:rsidR="00241660">
        <w:t>DiepteNAP</w:t>
      </w:r>
      <w:proofErr w:type="spellEnd"/>
      <w:r w:rsidR="00241660">
        <w:t xml:space="preserve">. Het cijfer dat bij de diepte hoort wordt opgenomen bij het attribuut dieptepeil. Het betreft de afstand vanaf de referentie tot aan de </w:t>
      </w:r>
      <w:r w:rsidR="006F2CE2" w:rsidRPr="006F2CE2">
        <w:rPr>
          <w:u w:val="single"/>
        </w:rPr>
        <w:t>bovenkant</w:t>
      </w:r>
      <w:r w:rsidR="00241660">
        <w:t xml:space="preserve"> van een object </w:t>
      </w:r>
      <w:proofErr w:type="spellStart"/>
      <w:r w:rsidR="00241660">
        <w:t>KabelOfleiding</w:t>
      </w:r>
      <w:proofErr w:type="spellEnd"/>
      <w:r w:rsidR="00005301">
        <w:t>,</w:t>
      </w:r>
      <w:r w:rsidR="00241660">
        <w:t xml:space="preserve"> </w:t>
      </w:r>
      <w:proofErr w:type="spellStart"/>
      <w:r w:rsidR="00241660">
        <w:t>KabelEnLeidingContainer</w:t>
      </w:r>
      <w:proofErr w:type="spellEnd"/>
      <w:r w:rsidR="00005301">
        <w:t xml:space="preserve">, </w:t>
      </w:r>
      <w:r w:rsidR="00241660">
        <w:t xml:space="preserve">Leidingelement of </w:t>
      </w:r>
      <w:proofErr w:type="spellStart"/>
      <w:r w:rsidR="00241660">
        <w:t>Containerleidinglelement</w:t>
      </w:r>
      <w:proofErr w:type="spellEnd"/>
      <w:r w:rsidR="00241660">
        <w:t xml:space="preserve">. </w:t>
      </w:r>
      <w:r w:rsidR="00971241" w:rsidRPr="003657E7">
        <w:t xml:space="preserve">Het attribuut </w:t>
      </w:r>
      <w:proofErr w:type="spellStart"/>
      <w:r w:rsidR="00971241" w:rsidRPr="003657E7">
        <w:t>diepteAangrijpingspunt</w:t>
      </w:r>
      <w:proofErr w:type="spellEnd"/>
      <w:r w:rsidR="00971241" w:rsidRPr="003657E7">
        <w:t xml:space="preserve"> geeft het aangrijpingspunt van het element weer dat geldt als punt van meting. Standaard wordt daar bovenkant ingevuld maar het kan zinvol zijn om bij een buis (riolering) </w:t>
      </w:r>
      <w:r w:rsidR="00971241" w:rsidRPr="003657E7">
        <w:rPr>
          <w:u w:val="single"/>
        </w:rPr>
        <w:t xml:space="preserve">additioneel </w:t>
      </w:r>
      <w:r w:rsidR="00971241" w:rsidRPr="003657E7">
        <w:t xml:space="preserve">ook de </w:t>
      </w:r>
      <w:proofErr w:type="spellStart"/>
      <w:r w:rsidR="00971241" w:rsidRPr="003657E7">
        <w:t>binnenonderkant</w:t>
      </w:r>
      <w:proofErr w:type="spellEnd"/>
      <w:r w:rsidR="00971241" w:rsidRPr="003657E7">
        <w:t xml:space="preserve"> buis (BOB) als meetpunt op te nemen</w:t>
      </w:r>
      <w:r w:rsidR="00C9149B">
        <w:t xml:space="preserve"> (zie ook Gegevenswoordenboek Stedelijk Water: </w:t>
      </w:r>
      <w:hyperlink r:id="rId31" w:history="1">
        <w:r w:rsidR="00C9149B">
          <w:rPr>
            <w:rStyle w:val="Hyperlink"/>
          </w:rPr>
          <w:t>http://data.gwsw.nl/binnenonderkantbuis</w:t>
        </w:r>
      </w:hyperlink>
      <w:r w:rsidR="00C9149B">
        <w:t>)</w:t>
      </w:r>
      <w:r w:rsidR="00971241" w:rsidRPr="003657E7">
        <w:t>.</w:t>
      </w:r>
      <w:r w:rsidR="00BF1B2D">
        <w:t xml:space="preserve"> </w:t>
      </w:r>
      <w:r w:rsidR="00241660">
        <w:t xml:space="preserve">Het datatype </w:t>
      </w:r>
      <w:r w:rsidR="00BF1B2D">
        <w:t xml:space="preserve">van dieptepeil </w:t>
      </w:r>
      <w:r w:rsidR="00241660">
        <w:t>is ‘</w:t>
      </w:r>
      <w:proofErr w:type="spellStart"/>
      <w:r w:rsidR="00017B8E">
        <w:t>Measure</w:t>
      </w:r>
      <w:proofErr w:type="spellEnd"/>
      <w:r w:rsidR="00241660">
        <w:t xml:space="preserve">’ waarbij de meeteenheid apart wordt </w:t>
      </w:r>
      <w:r w:rsidR="00670CE5">
        <w:t>gespecificeerd</w:t>
      </w:r>
      <w:r w:rsidR="00241660">
        <w:t xml:space="preserve">. </w:t>
      </w:r>
      <w:r w:rsidR="00670CE5">
        <w:t>Voor WION wordt er altijd meters gebruikt met maximaal 2 decimalen.</w:t>
      </w:r>
    </w:p>
    <w:p w:rsidR="00241660" w:rsidRDefault="00241660" w:rsidP="005209C3">
      <w:pPr>
        <w:jc w:val="left"/>
      </w:pPr>
    </w:p>
    <w:p w:rsidR="001A785C" w:rsidRDefault="005209C3" w:rsidP="001A785C">
      <w:pPr>
        <w:jc w:val="left"/>
      </w:pPr>
      <w:r>
        <w:t>Er is informatie over de nauwkeurigheid waarmee de diepte is opgenomen. Dit is de nauwkeurigheid van de meting op de dag van de legging</w:t>
      </w:r>
      <w:r w:rsidR="00456F46">
        <w:t xml:space="preserve"> of het moment van een revisie van deze informatie</w:t>
      </w:r>
      <w:r>
        <w:t xml:space="preserve">. Daarvoor zijn </w:t>
      </w:r>
      <w:r w:rsidR="00BF0428">
        <w:t xml:space="preserve">4 </w:t>
      </w:r>
      <w:r>
        <w:t>nauwkeurighe</w:t>
      </w:r>
      <w:r w:rsidR="002330F9">
        <w:t>idsklassen opgenomen. De nauwke</w:t>
      </w:r>
      <w:r>
        <w:t>urigheid moet minstens +- 1 meter zijn.</w:t>
      </w:r>
      <w:r w:rsidR="004921A7">
        <w:t xml:space="preserve"> </w:t>
      </w:r>
      <w:r w:rsidR="00B95936">
        <w:t xml:space="preserve">Bij het utiliteitsnet is een attribuut </w:t>
      </w:r>
      <w:proofErr w:type="spellStart"/>
      <w:r w:rsidR="00B95936">
        <w:t>standaardDieptelegging</w:t>
      </w:r>
      <w:proofErr w:type="spellEnd"/>
      <w:r w:rsidR="00B95936">
        <w:t xml:space="preserve"> opgenomen</w:t>
      </w:r>
      <w:r>
        <w:t>, die is daarmee expliciet gemaakt.</w:t>
      </w:r>
    </w:p>
    <w:p w:rsidR="005209C3" w:rsidRDefault="005209C3" w:rsidP="005209C3">
      <w:pPr>
        <w:jc w:val="left"/>
      </w:pPr>
      <w:r>
        <w:t xml:space="preserve">Eén leiding kan meerdere dieptegegevens langs het traject van de leiding hebben. </w:t>
      </w:r>
      <w:r w:rsidR="007A394B">
        <w:t xml:space="preserve">Omdat hierdoor de </w:t>
      </w:r>
      <w:r w:rsidR="00CD4698">
        <w:t>diepte informatie</w:t>
      </w:r>
      <w:r w:rsidR="007A394B">
        <w:t xml:space="preserve"> en het object leiding niet meer 1 op 1 aan elkaar gekoppeld zijn </w:t>
      </w:r>
      <w:r w:rsidR="00CD4698">
        <w:t xml:space="preserve">kan via het attribuut ligging de locatie van het dieptegegeven worden aangegeven. </w:t>
      </w:r>
      <w:r>
        <w:t xml:space="preserve">De diepte geldt op die locatie. </w:t>
      </w:r>
      <w:r w:rsidR="00EC2E5F">
        <w:t xml:space="preserve">Een object Diepte heeft ook de attributen van het object Label. </w:t>
      </w:r>
      <w:r>
        <w:t xml:space="preserve">Hiermee kunnen verschillende dieptes </w:t>
      </w:r>
      <w:r w:rsidR="00CD4698">
        <w:t xml:space="preserve">middels annotatie </w:t>
      </w:r>
      <w:r>
        <w:t>aan één leiding worden gekoppeld.</w:t>
      </w:r>
    </w:p>
    <w:p w:rsidR="00017B8E" w:rsidRDefault="00017B8E" w:rsidP="005209C3">
      <w:pPr>
        <w:jc w:val="left"/>
      </w:pPr>
    </w:p>
    <w:p w:rsidR="008A3F7B" w:rsidRDefault="00017B8E" w:rsidP="005209C3">
      <w:pPr>
        <w:jc w:val="left"/>
        <w:sectPr w:rsidR="008A3F7B" w:rsidSect="00672722">
          <w:pgSz w:w="11906" w:h="16838" w:code="9"/>
          <w:pgMar w:top="2552" w:right="1622" w:bottom="1531" w:left="1622" w:header="0" w:footer="57" w:gutter="0"/>
          <w:cols w:space="708"/>
          <w:docGrid w:linePitch="360"/>
        </w:sectPr>
      </w:pPr>
      <w:r>
        <w:t>Indien de dieptegegevens niet aan een netelement te koppelen zijn omdat die koppeling bij de bronregistratie niet aanwezig is, zijn de dieptegegevens direct aan het utiliteitsnet gekoppeld.</w:t>
      </w:r>
    </w:p>
    <w:p w:rsidR="008A3F7B" w:rsidRDefault="00CD2474" w:rsidP="005209C3">
      <w:pPr>
        <w:jc w:val="left"/>
      </w:pPr>
      <w:ins w:id="854" w:author="Paul Janssen" w:date="2017-01-29T15:27:00Z">
        <w:r>
          <w:rPr>
            <w:noProof/>
          </w:rPr>
          <w:lastRenderedPageBreak/>
          <w:drawing>
            <wp:anchor distT="0" distB="0" distL="114300" distR="114300" simplePos="0" relativeHeight="251653120" behindDoc="0" locked="0" layoutInCell="1" allowOverlap="1">
              <wp:simplePos x="0" y="0"/>
              <wp:positionH relativeFrom="column">
                <wp:posOffset>84398</wp:posOffset>
              </wp:positionH>
              <wp:positionV relativeFrom="paragraph">
                <wp:posOffset>-91819</wp:posOffset>
              </wp:positionV>
              <wp:extent cx="8099425" cy="4477385"/>
              <wp:effectExtent l="0" t="0" r="0" b="0"/>
              <wp:wrapTopAndBottom/>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 IMKL2015 Diepte.wm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099425" cy="4477385"/>
                      </a:xfrm>
                      <a:prstGeom prst="rect">
                        <a:avLst/>
                      </a:prstGeom>
                    </pic:spPr>
                  </pic:pic>
                </a:graphicData>
              </a:graphic>
              <wp14:sizeRelH relativeFrom="page">
                <wp14:pctWidth>0</wp14:pctWidth>
              </wp14:sizeRelH>
              <wp14:sizeRelV relativeFrom="page">
                <wp14:pctHeight>0</wp14:pctHeight>
              </wp14:sizeRelV>
            </wp:anchor>
          </w:drawing>
        </w:r>
      </w:ins>
      <w:del w:id="855" w:author="Paul Janssen" w:date="2017-01-29T15:26:00Z">
        <w:r w:rsidR="005F24C2" w:rsidDel="00CD2474">
          <w:rPr>
            <w:noProof/>
          </w:rPr>
          <w:drawing>
            <wp:anchor distT="0" distB="0" distL="114300" distR="114300" simplePos="0" relativeHeight="251636736" behindDoc="0" locked="0" layoutInCell="1" allowOverlap="1">
              <wp:simplePos x="0" y="0"/>
              <wp:positionH relativeFrom="column">
                <wp:posOffset>-3810</wp:posOffset>
              </wp:positionH>
              <wp:positionV relativeFrom="paragraph">
                <wp:posOffset>-170180</wp:posOffset>
              </wp:positionV>
              <wp:extent cx="8093075" cy="4490085"/>
              <wp:effectExtent l="0" t="0" r="0" b="0"/>
              <wp:wrapTopAndBottom/>
              <wp:docPr id="8" name="Afbeelding 7" descr="7. IMKL2015 Diepte.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KL2015 Diepte.wmf"/>
                      <pic:cNvPicPr/>
                    </pic:nvPicPr>
                    <pic:blipFill>
                      <a:blip r:embed="rId33" cstate="print"/>
                      <a:stretch>
                        <a:fillRect/>
                      </a:stretch>
                    </pic:blipFill>
                    <pic:spPr>
                      <a:xfrm>
                        <a:off x="0" y="0"/>
                        <a:ext cx="8093075" cy="4490085"/>
                      </a:xfrm>
                      <a:prstGeom prst="rect">
                        <a:avLst/>
                      </a:prstGeom>
                    </pic:spPr>
                  </pic:pic>
                </a:graphicData>
              </a:graphic>
            </wp:anchor>
          </w:drawing>
        </w:r>
      </w:del>
    </w:p>
    <w:p w:rsidR="008A3F7B" w:rsidRDefault="00CD2474" w:rsidP="005209C3">
      <w:pPr>
        <w:jc w:val="left"/>
      </w:pPr>
      <w:del w:id="856" w:author="Paul Janssen" w:date="2017-01-29T15:27:00Z">
        <w:r w:rsidDel="00CD2474">
          <w:rPr>
            <w:noProof/>
          </w:rPr>
          <w:drawing>
            <wp:anchor distT="0" distB="0" distL="114300" distR="114300" simplePos="0" relativeHeight="251651072" behindDoc="0" locked="0" layoutInCell="1" allowOverlap="1">
              <wp:simplePos x="0" y="0"/>
              <wp:positionH relativeFrom="column">
                <wp:posOffset>322292</wp:posOffset>
              </wp:positionH>
              <wp:positionV relativeFrom="paragraph">
                <wp:posOffset>1789215</wp:posOffset>
              </wp:positionV>
              <wp:extent cx="8099425" cy="4244340"/>
              <wp:effectExtent l="0" t="0" r="0" b="0"/>
              <wp:wrapTopAndBottom/>
              <wp:docPr id="22" name="Afbeelding 21" descr="7. IMKL2015 Diepte.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KL2015 Diepte.w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099425" cy="4244340"/>
                      </a:xfrm>
                      <a:prstGeom prst="rect">
                        <a:avLst/>
                      </a:prstGeom>
                    </pic:spPr>
                  </pic:pic>
                </a:graphicData>
              </a:graphic>
              <wp14:sizeRelH relativeFrom="page">
                <wp14:pctWidth>0</wp14:pctWidth>
              </wp14:sizeRelH>
              <wp14:sizeRelV relativeFrom="page">
                <wp14:pctHeight>0</wp14:pctHeight>
              </wp14:sizeRelV>
            </wp:anchor>
          </w:drawing>
        </w:r>
      </w:del>
    </w:p>
    <w:p w:rsidR="008A3F7B" w:rsidRDefault="008A3F7B" w:rsidP="008A3F7B">
      <w:pPr>
        <w:jc w:val="left"/>
      </w:pPr>
      <w:r>
        <w:t>Figuur 5.7: Dieptegegevens zijn gemodelleerd als aparte objecten waarin diepte ten opzicht van maaiveld en of NAP is opgenomen. Standaard dieptelegging wordt opgenomen bij het Utiliteitsnet,  afwijking daarvan bij de netelementen.</w:t>
      </w:r>
    </w:p>
    <w:p w:rsidR="008A3F7B" w:rsidRDefault="008A3F7B" w:rsidP="005209C3">
      <w:pPr>
        <w:jc w:val="left"/>
        <w:sectPr w:rsidR="008A3F7B" w:rsidSect="008A3F7B">
          <w:pgSz w:w="16838" w:h="11906" w:orient="landscape" w:code="9"/>
          <w:pgMar w:top="1622" w:right="2552" w:bottom="1622" w:left="1531" w:header="0" w:footer="57" w:gutter="0"/>
          <w:cols w:space="708"/>
          <w:docGrid w:linePitch="360"/>
        </w:sectPr>
      </w:pPr>
    </w:p>
    <w:p w:rsidR="000860FE" w:rsidRDefault="005D453A" w:rsidP="000860FE">
      <w:pPr>
        <w:pStyle w:val="subparagraaftitel"/>
      </w:pPr>
      <w:bookmarkStart w:id="857" w:name="_Toc434940488"/>
      <w:bookmarkStart w:id="858" w:name="_Toc434941805"/>
      <w:bookmarkStart w:id="859" w:name="_Toc434943346"/>
      <w:bookmarkStart w:id="860" w:name="_Toc434943777"/>
      <w:bookmarkStart w:id="861" w:name="_Toc434956101"/>
      <w:bookmarkStart w:id="862" w:name="_Toc434940489"/>
      <w:bookmarkStart w:id="863" w:name="_Toc434941806"/>
      <w:bookmarkStart w:id="864" w:name="_Toc434943347"/>
      <w:bookmarkStart w:id="865" w:name="_Toc434943778"/>
      <w:bookmarkStart w:id="866" w:name="_Toc434956102"/>
      <w:bookmarkStart w:id="867" w:name="_Toc434940490"/>
      <w:bookmarkStart w:id="868" w:name="_Toc434941807"/>
      <w:bookmarkStart w:id="869" w:name="_Toc434943348"/>
      <w:bookmarkStart w:id="870" w:name="_Toc434943779"/>
      <w:bookmarkStart w:id="871" w:name="_Toc434956103"/>
      <w:bookmarkStart w:id="872" w:name="_Toc434940491"/>
      <w:bookmarkStart w:id="873" w:name="_Toc434941808"/>
      <w:bookmarkStart w:id="874" w:name="_Toc434943349"/>
      <w:bookmarkStart w:id="875" w:name="_Toc434943780"/>
      <w:bookmarkStart w:id="876" w:name="_Toc434956104"/>
      <w:bookmarkStart w:id="877" w:name="_Toc434940492"/>
      <w:bookmarkStart w:id="878" w:name="_Toc434941809"/>
      <w:bookmarkStart w:id="879" w:name="_Toc434943350"/>
      <w:bookmarkStart w:id="880" w:name="_Toc434943781"/>
      <w:bookmarkStart w:id="881" w:name="_Toc434956105"/>
      <w:bookmarkStart w:id="882" w:name="_Toc473473888"/>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r>
        <w:lastRenderedPageBreak/>
        <w:t>Utiliteitsnet</w:t>
      </w:r>
      <w:r w:rsidR="00283BD6">
        <w:t>.</w:t>
      </w:r>
      <w:bookmarkEnd w:id="882"/>
    </w:p>
    <w:p w:rsidR="000860FE" w:rsidRDefault="000860FE" w:rsidP="000860FE">
      <w:pPr>
        <w:jc w:val="left"/>
      </w:pPr>
      <w:r>
        <w:t xml:space="preserve">Definitie: </w:t>
      </w:r>
      <w:r w:rsidR="00D0110B">
        <w:t>Een verzameling netwerkelementen die tot één type nutsvoorzieningennet behoren.</w:t>
      </w:r>
    </w:p>
    <w:p w:rsidR="00D0110B" w:rsidRDefault="00D0110B" w:rsidP="000860FE">
      <w:pPr>
        <w:jc w:val="left"/>
      </w:pPr>
      <w:r>
        <w:t>Bron: INSPIRE</w:t>
      </w:r>
    </w:p>
    <w:p w:rsidR="000860FE" w:rsidRDefault="000860FE" w:rsidP="000860FE">
      <w:pPr>
        <w:jc w:val="left"/>
      </w:pPr>
    </w:p>
    <w:p w:rsidR="008A3F7B" w:rsidRDefault="000860FE" w:rsidP="000860FE">
      <w:pPr>
        <w:jc w:val="left"/>
        <w:sectPr w:rsidR="008A3F7B" w:rsidSect="00672722">
          <w:pgSz w:w="11906" w:h="16838" w:code="9"/>
          <w:pgMar w:top="2552" w:right="1622" w:bottom="1531" w:left="1622" w:header="0" w:footer="57" w:gutter="0"/>
          <w:cols w:space="708"/>
          <w:docGrid w:linePitch="360"/>
        </w:sectPr>
      </w:pPr>
      <w:r>
        <w:t xml:space="preserve">Een </w:t>
      </w:r>
      <w:r w:rsidR="005D453A">
        <w:t>Utiliteitsnet</w:t>
      </w:r>
      <w:r>
        <w:t xml:space="preserve"> (</w:t>
      </w:r>
      <w:proofErr w:type="spellStart"/>
      <w:r>
        <w:t>nutsvoorzieningnetwerk</w:t>
      </w:r>
      <w:proofErr w:type="spellEnd"/>
      <w:r>
        <w:t>, utiliteitsnetwerk, netwerk of net) is de IMKL201</w:t>
      </w:r>
      <w:r w:rsidR="00C84D52">
        <w:t xml:space="preserve">5 versie van het </w:t>
      </w:r>
      <w:r w:rsidR="002A26AD">
        <w:t>INSPIRE</w:t>
      </w:r>
      <w:r w:rsidR="00C84D52">
        <w:t xml:space="preserve"> </w:t>
      </w:r>
      <w:proofErr w:type="spellStart"/>
      <w:r w:rsidR="005D453A">
        <w:t>Utilit</w:t>
      </w:r>
      <w:r w:rsidR="00CD4698">
        <w:t>yNetwork</w:t>
      </w:r>
      <w:proofErr w:type="spellEnd"/>
      <w:r>
        <w:t xml:space="preserve">. </w:t>
      </w:r>
      <w:r w:rsidR="00C84D52">
        <w:t xml:space="preserve">Een </w:t>
      </w:r>
      <w:r w:rsidR="005D453A">
        <w:t>Utiliteitsnet</w:t>
      </w:r>
      <w:r w:rsidR="00C84D52">
        <w:t xml:space="preserve"> bevat geen eigen geometrie maar is de samenstelling van alle gerefereerde netwerkelementen. Het </w:t>
      </w:r>
      <w:r w:rsidR="00157F1C">
        <w:t xml:space="preserve">associatie </w:t>
      </w:r>
      <w:r w:rsidR="00C84D52">
        <w:t xml:space="preserve">attribuut </w:t>
      </w:r>
      <w:proofErr w:type="spellStart"/>
      <w:r w:rsidR="00C84D52">
        <w:t>elements</w:t>
      </w:r>
      <w:proofErr w:type="spellEnd"/>
      <w:r w:rsidR="00C84D52">
        <w:t xml:space="preserve"> realiseert deze verwijzing. </w:t>
      </w:r>
      <w:r w:rsidR="00CA5233">
        <w:t xml:space="preserve">Deze </w:t>
      </w:r>
      <w:proofErr w:type="spellStart"/>
      <w:r w:rsidR="00CA5233">
        <w:t>elements</w:t>
      </w:r>
      <w:proofErr w:type="spellEnd"/>
      <w:r w:rsidR="00CA5233">
        <w:t xml:space="preserve"> associatie wordt echter niet gebruikt omdat </w:t>
      </w:r>
      <w:r w:rsidR="000C24BC">
        <w:t xml:space="preserve">de inverse associatie </w:t>
      </w:r>
      <w:proofErr w:type="spellStart"/>
      <w:r w:rsidR="000C24BC">
        <w:t>inNetwork</w:t>
      </w:r>
      <w:proofErr w:type="spellEnd"/>
      <w:r w:rsidR="000C24BC">
        <w:t xml:space="preserve"> </w:t>
      </w:r>
      <w:r w:rsidR="00CA5233">
        <w:t xml:space="preserve"> de associatie al realiseer</w:t>
      </w:r>
      <w:r w:rsidR="000C24BC">
        <w:t>t</w:t>
      </w:r>
      <w:r w:rsidR="00CA5233">
        <w:t xml:space="preserve">. </w:t>
      </w:r>
      <w:r w:rsidR="00D00889">
        <w:t xml:space="preserve">Alle netwerkelementen van een Utiliteitsnet vallen onder het thema dat bij het utiliteitsnet hoort en worden daar ook door getypeerd. Dat wil zeggen dat bijvoorbeeld een kathodische bescherming voor een waterleiding valt onder een utiliteitsnet met het thema laagspanning. </w:t>
      </w:r>
      <w:r>
        <w:t xml:space="preserve">Via </w:t>
      </w:r>
      <w:r w:rsidR="002A26AD">
        <w:t>INSPIRE</w:t>
      </w:r>
      <w:r>
        <w:t xml:space="preserve"> </w:t>
      </w:r>
      <w:proofErr w:type="spellStart"/>
      <w:r w:rsidR="005D453A">
        <w:t>Utilit</w:t>
      </w:r>
      <w:r w:rsidR="00CD4698">
        <w:t>yNetwork</w:t>
      </w:r>
      <w:proofErr w:type="spellEnd"/>
      <w:r w:rsidR="00CD4698">
        <w:t xml:space="preserve"> </w:t>
      </w:r>
      <w:r>
        <w:t>worden attributen voor netwerktype en verantwoordeli</w:t>
      </w:r>
      <w:r w:rsidR="00C84D52">
        <w:t>jke partijen gekoppeld.</w:t>
      </w:r>
      <w:r w:rsidR="00C25B9A">
        <w:t xml:space="preserve"> </w:t>
      </w:r>
      <w:r w:rsidR="00C84D52">
        <w:t>Utilit</w:t>
      </w:r>
      <w:r w:rsidR="00CD4698">
        <w:t>eitsnet</w:t>
      </w:r>
      <w:r>
        <w:t xml:space="preserve"> bevat extra attributen voor thema, een </w:t>
      </w:r>
      <w:proofErr w:type="spellStart"/>
      <w:r>
        <w:t>technischContactpersoon</w:t>
      </w:r>
      <w:proofErr w:type="spellEnd"/>
      <w:r>
        <w:t xml:space="preserve"> en </w:t>
      </w:r>
      <w:proofErr w:type="spellStart"/>
      <w:r w:rsidR="00D00889">
        <w:t>standaardDieptelegging</w:t>
      </w:r>
      <w:proofErr w:type="spellEnd"/>
      <w:r>
        <w:t>. Annotatie</w:t>
      </w:r>
      <w:r w:rsidR="00C25B9A">
        <w:t>, maatvoering</w:t>
      </w:r>
      <w:r>
        <w:t xml:space="preserve"> en mogelijk extra detailinfo worden gekoppeld en gelden voor het hele net (of </w:t>
      </w:r>
      <w:r w:rsidR="003203DD">
        <w:t xml:space="preserve">deel daarvan in een </w:t>
      </w:r>
      <w:r>
        <w:t>bestand).</w:t>
      </w:r>
    </w:p>
    <w:p w:rsidR="00382675" w:rsidRDefault="00587F2F" w:rsidP="000860FE">
      <w:pPr>
        <w:jc w:val="left"/>
      </w:pPr>
      <w:ins w:id="883" w:author="Paul Janssen" w:date="2017-01-29T15:28:00Z">
        <w:r>
          <w:rPr>
            <w:noProof/>
          </w:rPr>
          <w:lastRenderedPageBreak/>
          <w:drawing>
            <wp:anchor distT="0" distB="0" distL="114300" distR="114300" simplePos="0" relativeHeight="251654144" behindDoc="0" locked="0" layoutInCell="1" allowOverlap="1">
              <wp:simplePos x="0" y="0"/>
              <wp:positionH relativeFrom="column">
                <wp:posOffset>1270</wp:posOffset>
              </wp:positionH>
              <wp:positionV relativeFrom="paragraph">
                <wp:posOffset>-411933</wp:posOffset>
              </wp:positionV>
              <wp:extent cx="8099425" cy="5271135"/>
              <wp:effectExtent l="0" t="0" r="0" b="0"/>
              <wp:wrapTopAndBottom/>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8. IMKL2015 Utiliteitsnet.wm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099425" cy="5271135"/>
                      </a:xfrm>
                      <a:prstGeom prst="rect">
                        <a:avLst/>
                      </a:prstGeom>
                    </pic:spPr>
                  </pic:pic>
                </a:graphicData>
              </a:graphic>
              <wp14:sizeRelH relativeFrom="page">
                <wp14:pctWidth>0</wp14:pctWidth>
              </wp14:sizeRelH>
              <wp14:sizeRelV relativeFrom="page">
                <wp14:pctHeight>0</wp14:pctHeight>
              </wp14:sizeRelV>
            </wp:anchor>
          </w:drawing>
        </w:r>
      </w:ins>
      <w:del w:id="884" w:author="Paul Janssen" w:date="2017-01-29T15:28:00Z">
        <w:r w:rsidR="00465070" w:rsidDel="00587F2F">
          <w:rPr>
            <w:noProof/>
          </w:rPr>
          <w:drawing>
            <wp:anchor distT="0" distB="0" distL="114300" distR="114300" simplePos="0" relativeHeight="251648000" behindDoc="0" locked="0" layoutInCell="1" allowOverlap="1">
              <wp:simplePos x="0" y="0"/>
              <wp:positionH relativeFrom="column">
                <wp:posOffset>99695</wp:posOffset>
              </wp:positionH>
              <wp:positionV relativeFrom="paragraph">
                <wp:posOffset>-163195</wp:posOffset>
              </wp:positionV>
              <wp:extent cx="8103235" cy="4949825"/>
              <wp:effectExtent l="0" t="0" r="0" b="0"/>
              <wp:wrapTopAndBottom/>
              <wp:docPr id="36" name="Afbeelding 35" descr="8. IMKL2015 Utiliteitsne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IMKL2015 Utiliteitsnet.wmf"/>
                      <pic:cNvPicPr/>
                    </pic:nvPicPr>
                    <pic:blipFill>
                      <a:blip r:embed="rId36" cstate="print"/>
                      <a:stretch>
                        <a:fillRect/>
                      </a:stretch>
                    </pic:blipFill>
                    <pic:spPr>
                      <a:xfrm>
                        <a:off x="0" y="0"/>
                        <a:ext cx="8103235" cy="4949825"/>
                      </a:xfrm>
                      <a:prstGeom prst="rect">
                        <a:avLst/>
                      </a:prstGeom>
                    </pic:spPr>
                  </pic:pic>
                </a:graphicData>
              </a:graphic>
            </wp:anchor>
          </w:drawing>
        </w:r>
      </w:del>
    </w:p>
    <w:p w:rsidR="000860FE" w:rsidRDefault="000860FE" w:rsidP="000860FE">
      <w:pPr>
        <w:jc w:val="left"/>
      </w:pPr>
    </w:p>
    <w:p w:rsidR="00CD4698" w:rsidRDefault="00CD4698" w:rsidP="000E5149">
      <w:pPr>
        <w:jc w:val="left"/>
      </w:pPr>
      <w:bookmarkStart w:id="885" w:name="_Toc399786891"/>
      <w:r>
        <w:t>Figuur</w:t>
      </w:r>
      <w:r w:rsidR="005854EC">
        <w:t xml:space="preserve"> </w:t>
      </w:r>
      <w:r w:rsidR="00F3608E">
        <w:t>5.8</w:t>
      </w:r>
      <w:r>
        <w:t xml:space="preserve">: </w:t>
      </w:r>
      <w:r w:rsidRPr="004475AB">
        <w:rPr>
          <w:highlight w:val="yellow"/>
          <w:rPrChange w:id="886" w:author="Paul Janssen" w:date="2017-01-29T17:03:00Z">
            <w:rPr/>
          </w:rPrChange>
        </w:rPr>
        <w:t xml:space="preserve">Utiliteitsnet is getypeerd naar thema en </w:t>
      </w:r>
      <w:del w:id="887" w:author="Paul Janssen" w:date="2017-01-29T17:01:00Z">
        <w:r w:rsidRPr="004475AB" w:rsidDel="00967F23">
          <w:rPr>
            <w:highlight w:val="yellow"/>
            <w:rPrChange w:id="888" w:author="Paul Janssen" w:date="2017-01-29T17:03:00Z">
              <w:rPr/>
            </w:rPrChange>
          </w:rPr>
          <w:delText xml:space="preserve">heeft o.a. informatie over eigenaar, beheerder. De eis voorzorgsmaatregel </w:delText>
        </w:r>
        <w:r w:rsidR="0044349D" w:rsidRPr="004475AB" w:rsidDel="00967F23">
          <w:rPr>
            <w:highlight w:val="yellow"/>
            <w:rPrChange w:id="889" w:author="Paul Janssen" w:date="2017-01-29T17:03:00Z">
              <w:rPr/>
            </w:rPrChange>
          </w:rPr>
          <w:delText xml:space="preserve">die geldt voor het hele net is opgenomen </w:delText>
        </w:r>
        <w:r w:rsidR="00AB50E3" w:rsidRPr="004475AB" w:rsidDel="00967F23">
          <w:rPr>
            <w:highlight w:val="yellow"/>
            <w:rPrChange w:id="890" w:author="Paul Janssen" w:date="2017-01-29T17:03:00Z">
              <w:rPr/>
            </w:rPrChange>
          </w:rPr>
          <w:delText>in een gekoppelde bijlage: Eisvoorzorgsmaatregel</w:delText>
        </w:r>
      </w:del>
      <w:ins w:id="891" w:author="Paul Janssen" w:date="2017-01-29T17:01:00Z">
        <w:r w:rsidR="00967F23" w:rsidRPr="004475AB">
          <w:rPr>
            <w:highlight w:val="yellow"/>
            <w:rPrChange w:id="892" w:author="Paul Janssen" w:date="2017-01-29T17:03:00Z">
              <w:rPr/>
            </w:rPrChange>
          </w:rPr>
          <w:t>wordt voo</w:t>
        </w:r>
        <w:r w:rsidR="004475AB" w:rsidRPr="004475AB">
          <w:rPr>
            <w:highlight w:val="yellow"/>
            <w:rPrChange w:id="893" w:author="Paul Janssen" w:date="2017-01-29T17:03:00Z">
              <w:rPr/>
            </w:rPrChange>
          </w:rPr>
          <w:t>r WION gerefereerd door een Bel</w:t>
        </w:r>
        <w:r w:rsidR="00967F23" w:rsidRPr="004475AB">
          <w:rPr>
            <w:highlight w:val="yellow"/>
            <w:rPrChange w:id="894" w:author="Paul Janssen" w:date="2017-01-29T17:03:00Z">
              <w:rPr/>
            </w:rPrChange>
          </w:rPr>
          <w:t>a</w:t>
        </w:r>
      </w:ins>
      <w:ins w:id="895" w:author="Paul Janssen" w:date="2017-01-29T17:03:00Z">
        <w:r w:rsidR="004475AB" w:rsidRPr="004475AB">
          <w:rPr>
            <w:highlight w:val="yellow"/>
            <w:rPrChange w:id="896" w:author="Paul Janssen" w:date="2017-01-29T17:03:00Z">
              <w:rPr/>
            </w:rPrChange>
          </w:rPr>
          <w:t>n</w:t>
        </w:r>
      </w:ins>
      <w:ins w:id="897" w:author="Paul Janssen" w:date="2017-01-29T17:01:00Z">
        <w:r w:rsidR="00967F23" w:rsidRPr="004475AB">
          <w:rPr>
            <w:highlight w:val="yellow"/>
            <w:rPrChange w:id="898" w:author="Paul Janssen" w:date="2017-01-29T17:03:00Z">
              <w:rPr/>
            </w:rPrChange>
          </w:rPr>
          <w:t xml:space="preserve">ghebbende. </w:t>
        </w:r>
      </w:ins>
      <w:ins w:id="899" w:author="Paul Janssen" w:date="2017-01-29T17:02:00Z">
        <w:r w:rsidR="00967F23" w:rsidRPr="004475AB">
          <w:rPr>
            <w:highlight w:val="yellow"/>
            <w:rPrChange w:id="900" w:author="Paul Janssen" w:date="2017-01-29T17:03:00Z">
              <w:rPr/>
            </w:rPrChange>
          </w:rPr>
          <w:t xml:space="preserve">Utiliteitsnet is een verbijzondering van INSPIRE </w:t>
        </w:r>
        <w:proofErr w:type="spellStart"/>
        <w:r w:rsidR="00967F23" w:rsidRPr="004475AB">
          <w:rPr>
            <w:highlight w:val="yellow"/>
            <w:rPrChange w:id="901" w:author="Paul Janssen" w:date="2017-01-29T17:03:00Z">
              <w:rPr/>
            </w:rPrChange>
          </w:rPr>
          <w:t>UtilityNetwork</w:t>
        </w:r>
        <w:proofErr w:type="spellEnd"/>
        <w:r w:rsidR="00967F23" w:rsidRPr="004475AB">
          <w:rPr>
            <w:highlight w:val="yellow"/>
            <w:rPrChange w:id="902" w:author="Paul Janssen" w:date="2017-01-29T17:03:00Z">
              <w:rPr/>
            </w:rPrChange>
          </w:rPr>
          <w:t>.</w:t>
        </w:r>
      </w:ins>
      <w:del w:id="903" w:author="Paul Janssen" w:date="2017-01-29T17:01:00Z">
        <w:r w:rsidR="00AB50E3" w:rsidRPr="004475AB" w:rsidDel="00967F23">
          <w:rPr>
            <w:highlight w:val="yellow"/>
            <w:rPrChange w:id="904" w:author="Paul Janssen" w:date="2017-01-29T17:03:00Z">
              <w:rPr/>
            </w:rPrChange>
          </w:rPr>
          <w:delText>.</w:delText>
        </w:r>
      </w:del>
    </w:p>
    <w:p w:rsidR="008A3F7B" w:rsidRDefault="008A3F7B" w:rsidP="00CD4698">
      <w:pPr>
        <w:sectPr w:rsidR="008A3F7B" w:rsidSect="008A3F7B">
          <w:pgSz w:w="16838" w:h="11906" w:orient="landscape" w:code="9"/>
          <w:pgMar w:top="1622" w:right="2552" w:bottom="1622" w:left="1531" w:header="0" w:footer="57" w:gutter="0"/>
          <w:cols w:space="708"/>
          <w:docGrid w:linePitch="360"/>
        </w:sectPr>
      </w:pPr>
    </w:p>
    <w:p w:rsidR="000F3127" w:rsidRDefault="000F3127" w:rsidP="00CD4698"/>
    <w:p w:rsidR="000F3127" w:rsidRDefault="000F3127" w:rsidP="00CD4698">
      <w:r>
        <w:t xml:space="preserve">Via </w:t>
      </w:r>
      <w:proofErr w:type="spellStart"/>
      <w:r w:rsidR="002A26AD">
        <w:t>INSPIRE</w:t>
      </w:r>
      <w:r>
        <w:t>:UtilityNetwork</w:t>
      </w:r>
      <w:proofErr w:type="spellEnd"/>
      <w:r>
        <w:t xml:space="preserve"> is er met het attribuut </w:t>
      </w:r>
      <w:proofErr w:type="spellStart"/>
      <w:r>
        <w:t>utilityFacilityReference</w:t>
      </w:r>
      <w:proofErr w:type="spellEnd"/>
      <w:r>
        <w:t xml:space="preserve"> een referentie mogelijk naar een </w:t>
      </w:r>
      <w:proofErr w:type="spellStart"/>
      <w:r>
        <w:t>ActivityComplex</w:t>
      </w:r>
      <w:proofErr w:type="spellEnd"/>
      <w:r>
        <w:t xml:space="preserve">. Hiermee kan gerefereerd worden aan grote utiliteitsnetonderdelen zoals bijvoorbeeld een energiecentrale een waterzuiveringscentrale, een overslagstation. </w:t>
      </w:r>
      <w:del w:id="905" w:author="Paul Janssen" w:date="2017-01-29T17:04:00Z">
        <w:r w:rsidR="006E3EB4" w:rsidDel="004475AB">
          <w:delText>Wel of niet verbieden in WION?</w:delText>
        </w:r>
      </w:del>
    </w:p>
    <w:p w:rsidR="00CD4698" w:rsidRDefault="00CD4698" w:rsidP="00CD4698"/>
    <w:p w:rsidR="00E65E36" w:rsidRDefault="00E65E36" w:rsidP="00E65E36">
      <w:pPr>
        <w:pStyle w:val="subparagraaftitel"/>
      </w:pPr>
      <w:bookmarkStart w:id="906" w:name="_Toc473473889"/>
      <w:proofErr w:type="spellStart"/>
      <w:r>
        <w:t>Kabel</w:t>
      </w:r>
      <w:r w:rsidR="00BE48B5">
        <w:t>Of</w:t>
      </w:r>
      <w:r>
        <w:t>Leiding</w:t>
      </w:r>
      <w:bookmarkEnd w:id="885"/>
      <w:proofErr w:type="spellEnd"/>
      <w:r w:rsidR="00283BD6">
        <w:t>.</w:t>
      </w:r>
      <w:bookmarkEnd w:id="906"/>
    </w:p>
    <w:p w:rsidR="00D0110B" w:rsidRDefault="00D0110B" w:rsidP="00E65E36">
      <w:pPr>
        <w:jc w:val="left"/>
      </w:pPr>
      <w:r>
        <w:t xml:space="preserve">Definitie: Leidingen, buizen of kabels bestemd voor </w:t>
      </w:r>
      <w:proofErr w:type="spellStart"/>
      <w:r>
        <w:t>voortgeleiding</w:t>
      </w:r>
      <w:proofErr w:type="spellEnd"/>
      <w:r>
        <w:t xml:space="preserve"> van energie, materie of data.</w:t>
      </w:r>
    </w:p>
    <w:p w:rsidR="001E71F6" w:rsidRDefault="001E71F6" w:rsidP="00E65E36">
      <w:pPr>
        <w:jc w:val="left"/>
      </w:pPr>
      <w:r>
        <w:t>Bron: IMKL2015</w:t>
      </w:r>
    </w:p>
    <w:p w:rsidR="00D0110B" w:rsidRDefault="00D0110B" w:rsidP="00E65E36">
      <w:pPr>
        <w:jc w:val="left"/>
      </w:pPr>
    </w:p>
    <w:p w:rsidR="00E65E36" w:rsidRDefault="00E65E36" w:rsidP="00E65E36">
      <w:pPr>
        <w:jc w:val="left"/>
      </w:pPr>
      <w:proofErr w:type="spellStart"/>
      <w:r>
        <w:t>KabelOfLeiding</w:t>
      </w:r>
      <w:proofErr w:type="spellEnd"/>
      <w:r>
        <w:t xml:space="preserve"> is de verzamelklasse voor </w:t>
      </w:r>
      <w:r w:rsidR="003203DD">
        <w:t xml:space="preserve">alle </w:t>
      </w:r>
      <w:r>
        <w:t xml:space="preserve"> kabel en leiding typen per type net (per  ‘thema’). </w:t>
      </w:r>
      <w:r w:rsidR="00882C7A">
        <w:t xml:space="preserve">In het INSPIRE </w:t>
      </w:r>
      <w:proofErr w:type="spellStart"/>
      <w:r w:rsidR="00D657E0">
        <w:t>Utility</w:t>
      </w:r>
      <w:proofErr w:type="spellEnd"/>
      <w:r w:rsidR="00D657E0">
        <w:t xml:space="preserve"> </w:t>
      </w:r>
      <w:proofErr w:type="spellStart"/>
      <w:r w:rsidR="00D657E0">
        <w:t>networks</w:t>
      </w:r>
      <w:proofErr w:type="spellEnd"/>
      <w:r w:rsidR="00D657E0">
        <w:t xml:space="preserve"> </w:t>
      </w:r>
      <w:r w:rsidR="00882C7A">
        <w:t>model zijn</w:t>
      </w:r>
      <w:r>
        <w:t xml:space="preserve"> de </w:t>
      </w:r>
      <w:r w:rsidR="003203DD">
        <w:t>kabel- en leiding</w:t>
      </w:r>
      <w:r>
        <w:t>typen apart benoemd, de</w:t>
      </w:r>
      <w:r w:rsidR="00A7297A">
        <w:t xml:space="preserve"> tel</w:t>
      </w:r>
      <w:r w:rsidR="0014782A">
        <w:t>e</w:t>
      </w:r>
      <w:r w:rsidR="00A7297A">
        <w:t>comkabel, de elektriciteits</w:t>
      </w:r>
      <w:r>
        <w:t>kabel enz.</w:t>
      </w:r>
    </w:p>
    <w:p w:rsidR="00E65E36" w:rsidRDefault="00A35E0B" w:rsidP="00E65E36">
      <w:pPr>
        <w:jc w:val="left"/>
      </w:pPr>
      <w:r>
        <w:t>Detai</w:t>
      </w:r>
      <w:r w:rsidR="00882C7A">
        <w:t>lverwijzingen, annotatie en maatvoering zijn gekoppeld v</w:t>
      </w:r>
      <w:r w:rsidR="00536484">
        <w:t>ia</w:t>
      </w:r>
      <w:r w:rsidR="00882C7A">
        <w:t xml:space="preserve"> het associatie-attribuut </w:t>
      </w:r>
      <w:proofErr w:type="spellStart"/>
      <w:r w:rsidR="00882C7A">
        <w:t>heeftExtraInformatie</w:t>
      </w:r>
      <w:proofErr w:type="spellEnd"/>
      <w:r w:rsidR="00E65E36">
        <w:t xml:space="preserve">. </w:t>
      </w:r>
      <w:r w:rsidR="00882C7A">
        <w:t xml:space="preserve">Informatie over een mogelijke voorzorgsmaatregel bij graven is via verwijzing naar een object </w:t>
      </w:r>
      <w:proofErr w:type="spellStart"/>
      <w:r w:rsidR="00882C7A">
        <w:t>AanduidingEisVoorzorgsmaatregel</w:t>
      </w:r>
      <w:proofErr w:type="spellEnd"/>
      <w:r w:rsidR="00882C7A">
        <w:t xml:space="preserve">. Deze kan voor een geheel of een deel van kabel of leiding gelden. </w:t>
      </w:r>
      <w:r>
        <w:t xml:space="preserve"> </w:t>
      </w:r>
      <w:r w:rsidR="00A7297A">
        <w:t xml:space="preserve">De </w:t>
      </w:r>
      <w:r w:rsidR="00E65E36">
        <w:t xml:space="preserve">tekst </w:t>
      </w:r>
      <w:r w:rsidR="00A7297A">
        <w:t xml:space="preserve">van de voorzorgsmaatregel is </w:t>
      </w:r>
      <w:r w:rsidR="00E65E36">
        <w:t xml:space="preserve">bij het object </w:t>
      </w:r>
      <w:proofErr w:type="spellStart"/>
      <w:r>
        <w:t>AanduidingEisVoorzorgsmaatregel</w:t>
      </w:r>
      <w:proofErr w:type="spellEnd"/>
      <w:r>
        <w:t xml:space="preserve"> </w:t>
      </w:r>
      <w:r w:rsidR="00E65E36">
        <w:t>opgenomen.</w:t>
      </w:r>
    </w:p>
    <w:p w:rsidR="00E65E36" w:rsidRDefault="00E65E36" w:rsidP="00E65E36">
      <w:pPr>
        <w:jc w:val="left"/>
      </w:pPr>
    </w:p>
    <w:p w:rsidR="00E65E36" w:rsidRDefault="00E65E36" w:rsidP="00A35E0B">
      <w:pPr>
        <w:jc w:val="left"/>
      </w:pPr>
      <w:proofErr w:type="spellStart"/>
      <w:r>
        <w:t>KabelOfLeiding</w:t>
      </w:r>
      <w:proofErr w:type="spellEnd"/>
      <w:r>
        <w:t xml:space="preserve"> zijn individuele kabels en </w:t>
      </w:r>
      <w:r w:rsidR="009E08D3">
        <w:t xml:space="preserve">of </w:t>
      </w:r>
      <w:r>
        <w:t xml:space="preserve">leidingen. Ze zijn dus niet een verzameling. Voor dat laatste wordt de klasse </w:t>
      </w:r>
      <w:proofErr w:type="spellStart"/>
      <w:r>
        <w:t>KabelEnLeidingContainer</w:t>
      </w:r>
      <w:proofErr w:type="spellEnd"/>
      <w:r>
        <w:t xml:space="preserve"> gebruikt</w:t>
      </w:r>
      <w:r w:rsidR="00C7139A">
        <w:t xml:space="preserve"> en specifiek het object </w:t>
      </w:r>
      <w:proofErr w:type="spellStart"/>
      <w:r w:rsidR="00C7139A">
        <w:t>Kabelbed</w:t>
      </w:r>
      <w:proofErr w:type="spellEnd"/>
      <w:r w:rsidR="00C7139A">
        <w:t>.</w:t>
      </w:r>
    </w:p>
    <w:p w:rsidR="00C7139A" w:rsidRDefault="00C7139A" w:rsidP="00A35E0B">
      <w:pPr>
        <w:jc w:val="left"/>
      </w:pPr>
    </w:p>
    <w:p w:rsidR="00E65E36" w:rsidRDefault="00E65E36" w:rsidP="00A35E0B">
      <w:r w:rsidRPr="00371A2A">
        <w:t>De nau</w:t>
      </w:r>
      <w:r>
        <w:t>w</w:t>
      </w:r>
      <w:r w:rsidRPr="00371A2A">
        <w:t>keurigheid va</w:t>
      </w:r>
      <w:r>
        <w:t xml:space="preserve">n de liggingsgegevens </w:t>
      </w:r>
      <w:r w:rsidR="003203DD">
        <w:t xml:space="preserve">in het horizontale vlak </w:t>
      </w:r>
      <w:r>
        <w:t>wordt aan</w:t>
      </w:r>
      <w:r w:rsidRPr="00371A2A">
        <w:t>gege</w:t>
      </w:r>
      <w:r>
        <w:t>v</w:t>
      </w:r>
      <w:r w:rsidR="00A35E0B">
        <w:t xml:space="preserve">en met een </w:t>
      </w:r>
      <w:proofErr w:type="spellStart"/>
      <w:r w:rsidR="00A35E0B">
        <w:t>nauwkeurigheid</w:t>
      </w:r>
      <w:r w:rsidR="003203DD">
        <w:t>XYv</w:t>
      </w:r>
      <w:r w:rsidR="00A35E0B">
        <w:t>alue</w:t>
      </w:r>
      <w:proofErr w:type="spellEnd"/>
      <w:r w:rsidR="00A35E0B">
        <w:t xml:space="preserve">. Dit kan in </w:t>
      </w:r>
      <w:r w:rsidR="003203DD">
        <w:t>e</w:t>
      </w:r>
      <w:r w:rsidR="00A35E0B">
        <w:t>en drietal klassen</w:t>
      </w:r>
      <w:r w:rsidR="00A212BA">
        <w:t>: tot 30 cm, tot 50 cm, tot 100 cm</w:t>
      </w:r>
      <w:r w:rsidR="00A35E0B">
        <w:t xml:space="preserve"> </w:t>
      </w:r>
      <w:r w:rsidRPr="00371A2A">
        <w:t>In IMKL</w:t>
      </w:r>
      <w:r>
        <w:t>2015</w:t>
      </w:r>
      <w:r w:rsidRPr="00371A2A">
        <w:t xml:space="preserve"> is de minimale  nauwkeurigheid +- 1 meter.</w:t>
      </w:r>
    </w:p>
    <w:p w:rsidR="00F01E6C" w:rsidRDefault="00F01E6C" w:rsidP="00A35E0B"/>
    <w:p w:rsidR="00F01E6C" w:rsidRDefault="00F01E6C" w:rsidP="00A35E0B">
      <w:r>
        <w:t>Kabel of leidingen hebben verplicht een lijngeometrie.</w:t>
      </w:r>
      <w:r w:rsidR="00536484">
        <w:t xml:space="preserve"> </w:t>
      </w:r>
      <w:r w:rsidR="00971241" w:rsidRPr="003657E7">
        <w:t xml:space="preserve">Optioneel is er via het associatie-attribuut </w:t>
      </w:r>
      <w:proofErr w:type="spellStart"/>
      <w:r w:rsidR="00971241" w:rsidRPr="003657E7">
        <w:t>extraGeometrie</w:t>
      </w:r>
      <w:proofErr w:type="spellEnd"/>
      <w:r w:rsidR="00971241" w:rsidRPr="003657E7">
        <w:t xml:space="preserve"> een buitenbegrenzing of contour van het object op te nemen. De netbeheerder bepaalt zelf wanneer dat functioneel is.</w:t>
      </w:r>
    </w:p>
    <w:p w:rsidR="008A3F7B" w:rsidRDefault="008A3F7B" w:rsidP="00E65E36">
      <w:pPr>
        <w:jc w:val="left"/>
        <w:sectPr w:rsidR="008A3F7B" w:rsidSect="00672722">
          <w:pgSz w:w="11906" w:h="16838" w:code="9"/>
          <w:pgMar w:top="2552" w:right="1622" w:bottom="1531" w:left="1622" w:header="0" w:footer="57" w:gutter="0"/>
          <w:cols w:space="708"/>
          <w:docGrid w:linePitch="360"/>
        </w:sectPr>
      </w:pPr>
    </w:p>
    <w:p w:rsidR="008A3F7B" w:rsidRDefault="00587F2F" w:rsidP="00B2550D">
      <w:pPr>
        <w:jc w:val="center"/>
        <w:sectPr w:rsidR="008A3F7B" w:rsidSect="008A3F7B">
          <w:pgSz w:w="16838" w:h="11906" w:orient="landscape" w:code="9"/>
          <w:pgMar w:top="1622" w:right="2552" w:bottom="1622" w:left="1531" w:header="0" w:footer="57" w:gutter="0"/>
          <w:cols w:space="708"/>
          <w:docGrid w:linePitch="360"/>
        </w:sectPr>
      </w:pPr>
      <w:ins w:id="907" w:author="Paul Janssen" w:date="2017-01-29T15:28:00Z">
        <w:r>
          <w:rPr>
            <w:noProof/>
          </w:rPr>
          <w:lastRenderedPageBreak/>
          <w:drawing>
            <wp:anchor distT="0" distB="0" distL="114300" distR="114300" simplePos="0" relativeHeight="251655168" behindDoc="0" locked="0" layoutInCell="1" allowOverlap="1">
              <wp:simplePos x="0" y="0"/>
              <wp:positionH relativeFrom="column">
                <wp:posOffset>13335</wp:posOffset>
              </wp:positionH>
              <wp:positionV relativeFrom="paragraph">
                <wp:posOffset>-329326</wp:posOffset>
              </wp:positionV>
              <wp:extent cx="8084185" cy="5500370"/>
              <wp:effectExtent l="0" t="0" r="0" b="0"/>
              <wp:wrapTopAndBottom/>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 IMKL2015 KabelOfLeiding.wm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084185" cy="5500370"/>
                      </a:xfrm>
                      <a:prstGeom prst="rect">
                        <a:avLst/>
                      </a:prstGeom>
                    </pic:spPr>
                  </pic:pic>
                </a:graphicData>
              </a:graphic>
              <wp14:sizeRelH relativeFrom="page">
                <wp14:pctWidth>0</wp14:pctWidth>
              </wp14:sizeRelH>
              <wp14:sizeRelV relativeFrom="page">
                <wp14:pctHeight>0</wp14:pctHeight>
              </wp14:sizeRelV>
            </wp:anchor>
          </w:drawing>
        </w:r>
      </w:ins>
      <w:del w:id="908" w:author="Paul Janssen" w:date="2017-01-29T15:28:00Z">
        <w:r w:rsidR="00B2550D" w:rsidDel="00587F2F">
          <w:rPr>
            <w:noProof/>
          </w:rPr>
          <w:drawing>
            <wp:anchor distT="0" distB="0" distL="114300" distR="114300" simplePos="0" relativeHeight="251628544" behindDoc="0" locked="0" layoutInCell="1" allowOverlap="1">
              <wp:simplePos x="0" y="0"/>
              <wp:positionH relativeFrom="column">
                <wp:posOffset>998220</wp:posOffset>
              </wp:positionH>
              <wp:positionV relativeFrom="paragraph">
                <wp:posOffset>-273685</wp:posOffset>
              </wp:positionV>
              <wp:extent cx="6873240" cy="5501640"/>
              <wp:effectExtent l="0" t="0" r="0" b="0"/>
              <wp:wrapTopAndBottom/>
              <wp:docPr id="46" name="Afbeelding 45" descr="9. IMKL2015 KabelOfLeiding.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KL2015 KabelOfLeiding.wmf"/>
                      <pic:cNvPicPr/>
                    </pic:nvPicPr>
                    <pic:blipFill>
                      <a:blip r:embed="rId38" cstate="print"/>
                      <a:stretch>
                        <a:fillRect/>
                      </a:stretch>
                    </pic:blipFill>
                    <pic:spPr>
                      <a:xfrm>
                        <a:off x="0" y="0"/>
                        <a:ext cx="6873240" cy="5501640"/>
                      </a:xfrm>
                      <a:prstGeom prst="rect">
                        <a:avLst/>
                      </a:prstGeom>
                    </pic:spPr>
                  </pic:pic>
                </a:graphicData>
              </a:graphic>
            </wp:anchor>
          </w:drawing>
        </w:r>
      </w:del>
      <w:r w:rsidR="00CD4698">
        <w:t>Figuur</w:t>
      </w:r>
      <w:r w:rsidR="00F3608E">
        <w:t xml:space="preserve"> 5.9</w:t>
      </w:r>
      <w:r w:rsidR="00CD4698">
        <w:t xml:space="preserve">: </w:t>
      </w:r>
      <w:proofErr w:type="spellStart"/>
      <w:r w:rsidR="00CD4698">
        <w:t>KabelOfLeiding</w:t>
      </w:r>
      <w:proofErr w:type="spellEnd"/>
      <w:r w:rsidR="00C7139A">
        <w:t xml:space="preserve"> bevat de gemeenschappelijke informatie voor kabels en leidingen.</w:t>
      </w:r>
    </w:p>
    <w:p w:rsidR="00E65E36" w:rsidRDefault="00E65E36" w:rsidP="00E65E36">
      <w:pPr>
        <w:jc w:val="left"/>
      </w:pPr>
    </w:p>
    <w:p w:rsidR="00E65E36" w:rsidRDefault="00E65E36" w:rsidP="00E65E36">
      <w:pPr>
        <w:jc w:val="left"/>
      </w:pPr>
    </w:p>
    <w:p w:rsidR="00E65E36" w:rsidRDefault="00E65E36" w:rsidP="00E65E36">
      <w:pPr>
        <w:pStyle w:val="subparagraaftitel"/>
      </w:pPr>
      <w:bookmarkStart w:id="909" w:name="_Toc399786892"/>
      <w:bookmarkStart w:id="910" w:name="_Toc473473890"/>
      <w:r>
        <w:t>Leidingelement</w:t>
      </w:r>
      <w:bookmarkEnd w:id="909"/>
      <w:r w:rsidR="00283BD6">
        <w:t>.</w:t>
      </w:r>
      <w:bookmarkEnd w:id="910"/>
    </w:p>
    <w:p w:rsidR="00A35E0B" w:rsidRDefault="00A35E0B" w:rsidP="00E65E36">
      <w:pPr>
        <w:jc w:val="left"/>
      </w:pPr>
      <w:r>
        <w:t xml:space="preserve">Definitie: </w:t>
      </w:r>
      <w:ins w:id="911" w:author="Paul Janssen" w:date="2017-01-29T17:05:00Z">
        <w:r w:rsidR="004475AB" w:rsidRPr="004475AB">
          <w:rPr>
            <w:highlight w:val="yellow"/>
            <w:rPrChange w:id="912" w:author="Paul Janssen" w:date="2017-01-29T17:05:00Z">
              <w:rPr/>
            </w:rPrChange>
          </w:rPr>
          <w:t>Een object dat bij één of meerdere leidingen behoort en als node in het netwerkmodel is opgenomen.</w:t>
        </w:r>
      </w:ins>
      <w:del w:id="913" w:author="Paul Janssen" w:date="2017-01-29T17:05:00Z">
        <w:r w:rsidDel="004475AB">
          <w:delText>Een object dat bij een leiding behoort.</w:delText>
        </w:r>
      </w:del>
    </w:p>
    <w:p w:rsidR="00A35E0B" w:rsidRDefault="00A35E0B" w:rsidP="00E65E36">
      <w:pPr>
        <w:jc w:val="left"/>
      </w:pPr>
      <w:r>
        <w:t>Bron: IMKL2015</w:t>
      </w:r>
    </w:p>
    <w:p w:rsidR="00A35E0B" w:rsidRPr="00A35E0B" w:rsidRDefault="00A35E0B" w:rsidP="00A35E0B">
      <w:r>
        <w:t>Toelichting:</w:t>
      </w:r>
      <w:r w:rsidRPr="00A35E0B">
        <w:t xml:space="preserve"> Bijvoorbeeld objecten zoals een schakelkast, verdeelkast, kranen, afsluiters, versterkers, </w:t>
      </w:r>
      <w:proofErr w:type="spellStart"/>
      <w:r w:rsidRPr="00A35E0B">
        <w:t>kabelmof</w:t>
      </w:r>
      <w:proofErr w:type="spellEnd"/>
      <w:r w:rsidRPr="00A35E0B">
        <w:t xml:space="preserve">, rioolput, (druk)rioolgemaal, kathodische bescherming, boorput, etc. </w:t>
      </w:r>
    </w:p>
    <w:p w:rsidR="00A35E0B" w:rsidRDefault="00A35E0B" w:rsidP="00A35E0B">
      <w:pPr>
        <w:jc w:val="left"/>
      </w:pPr>
      <w:r w:rsidRPr="00A35E0B">
        <w:t xml:space="preserve">Een leidingelement kan zowel betrekking hebben op ondergrondse als op bovengrondse delen van het net.  </w:t>
      </w:r>
    </w:p>
    <w:p w:rsidR="00A35E0B" w:rsidRDefault="00A35E0B" w:rsidP="00E65E36">
      <w:pPr>
        <w:jc w:val="left"/>
      </w:pPr>
    </w:p>
    <w:p w:rsidR="00E65E36" w:rsidRDefault="00A212BA" w:rsidP="00E65E36">
      <w:pPr>
        <w:jc w:val="left"/>
      </w:pPr>
      <w:r>
        <w:t xml:space="preserve">Leidingelement </w:t>
      </w:r>
      <w:r w:rsidR="00E65E36">
        <w:t>is de verzamelklasse voor alle typen leidingelemente</w:t>
      </w:r>
      <w:r w:rsidR="005C7720">
        <w:t>n. De typen zijn niet als apart objecttype</w:t>
      </w:r>
      <w:r w:rsidR="00E65E36">
        <w:t xml:space="preserve"> opgenomen maar als verzamelklasse </w:t>
      </w:r>
      <w:proofErr w:type="spellStart"/>
      <w:r w:rsidR="00E65E36">
        <w:t>Appurtenance</w:t>
      </w:r>
      <w:proofErr w:type="spellEnd"/>
      <w:r w:rsidR="00E65E36">
        <w:t xml:space="preserve">. In </w:t>
      </w:r>
      <w:r w:rsidR="002A26AD">
        <w:t>INSPIRE</w:t>
      </w:r>
      <w:r w:rsidR="00E65E36">
        <w:t xml:space="preserve"> zijn de </w:t>
      </w:r>
      <w:proofErr w:type="spellStart"/>
      <w:r w:rsidR="00E65E36">
        <w:t>Appurtenances</w:t>
      </w:r>
      <w:proofErr w:type="spellEnd"/>
      <w:r w:rsidR="00E65E36">
        <w:t xml:space="preserve"> met een </w:t>
      </w:r>
      <w:proofErr w:type="spellStart"/>
      <w:r w:rsidR="00E65E36">
        <w:t>appurtenanceType</w:t>
      </w:r>
      <w:proofErr w:type="spellEnd"/>
      <w:r w:rsidR="00E65E36">
        <w:t xml:space="preserve">  attribuut verder getypeerd. Deze typering kan </w:t>
      </w:r>
      <w:r w:rsidR="005C7720">
        <w:t xml:space="preserve">nog </w:t>
      </w:r>
      <w:r w:rsidR="00E65E36">
        <w:t xml:space="preserve">verder uitgebreid worden. In bijlage </w:t>
      </w:r>
      <w:r w:rsidR="00FE1681">
        <w:t>2</w:t>
      </w:r>
      <w:r w:rsidR="00E65E36">
        <w:t xml:space="preserve"> van dit document zijn de waarden voor  </w:t>
      </w:r>
      <w:proofErr w:type="spellStart"/>
      <w:r w:rsidR="00E65E36">
        <w:t>AppurtenanceTypeValue</w:t>
      </w:r>
      <w:proofErr w:type="spellEnd"/>
      <w:r w:rsidR="00E65E36">
        <w:t xml:space="preserve"> opgenomen.</w:t>
      </w:r>
    </w:p>
    <w:p w:rsidR="00910148" w:rsidRDefault="00910148" w:rsidP="00A35E0B">
      <w:pPr>
        <w:jc w:val="left"/>
      </w:pPr>
    </w:p>
    <w:p w:rsidR="00E31B57" w:rsidRDefault="00B2550D" w:rsidP="00A35E0B">
      <w:pPr>
        <w:jc w:val="left"/>
      </w:pPr>
      <w:del w:id="914" w:author="Paul Janssen" w:date="2017-01-29T15:29:00Z">
        <w:r w:rsidDel="00587F2F">
          <w:rPr>
            <w:noProof/>
          </w:rPr>
          <w:drawing>
            <wp:anchor distT="0" distB="0" distL="114300" distR="114300" simplePos="0" relativeHeight="251629568" behindDoc="0" locked="0" layoutInCell="1" allowOverlap="1">
              <wp:simplePos x="0" y="0"/>
              <wp:positionH relativeFrom="column">
                <wp:posOffset>-52705</wp:posOffset>
              </wp:positionH>
              <wp:positionV relativeFrom="paragraph">
                <wp:posOffset>412750</wp:posOffset>
              </wp:positionV>
              <wp:extent cx="5501640" cy="3531235"/>
              <wp:effectExtent l="0" t="0" r="0" b="0"/>
              <wp:wrapTopAndBottom/>
              <wp:docPr id="47" name="Afbeelding 46" descr="10. IMKL2015 Leidingelemen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IMKL2015 Leidingelement.wmf"/>
                      <pic:cNvPicPr/>
                    </pic:nvPicPr>
                    <pic:blipFill>
                      <a:blip r:embed="rId39" cstate="print"/>
                      <a:stretch>
                        <a:fillRect/>
                      </a:stretch>
                    </pic:blipFill>
                    <pic:spPr>
                      <a:xfrm>
                        <a:off x="0" y="0"/>
                        <a:ext cx="5501640" cy="3531235"/>
                      </a:xfrm>
                      <a:prstGeom prst="rect">
                        <a:avLst/>
                      </a:prstGeom>
                    </pic:spPr>
                  </pic:pic>
                </a:graphicData>
              </a:graphic>
            </wp:anchor>
          </w:drawing>
        </w:r>
      </w:del>
    </w:p>
    <w:p w:rsidR="00E31B57" w:rsidRDefault="00E31B57" w:rsidP="00A35E0B">
      <w:pPr>
        <w:jc w:val="left"/>
      </w:pPr>
    </w:p>
    <w:p w:rsidR="000E5149" w:rsidRDefault="00587F2F" w:rsidP="00A35E0B">
      <w:pPr>
        <w:jc w:val="left"/>
      </w:pPr>
      <w:ins w:id="915" w:author="Paul Janssen" w:date="2017-01-29T15:29:00Z">
        <w:r>
          <w:rPr>
            <w:noProof/>
          </w:rPr>
          <w:drawing>
            <wp:anchor distT="0" distB="0" distL="114300" distR="114300" simplePos="0" relativeHeight="251657216" behindDoc="0" locked="0" layoutInCell="1" allowOverlap="1">
              <wp:simplePos x="0" y="0"/>
              <wp:positionH relativeFrom="column">
                <wp:posOffset>38223</wp:posOffset>
              </wp:positionH>
              <wp:positionV relativeFrom="paragraph">
                <wp:posOffset>182162</wp:posOffset>
              </wp:positionV>
              <wp:extent cx="5500370" cy="3521075"/>
              <wp:effectExtent l="0" t="0" r="0" b="0"/>
              <wp:wrapTopAndBottom/>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0. IMKL2015 Leidingelement.wm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0370" cy="3521075"/>
                      </a:xfrm>
                      <a:prstGeom prst="rect">
                        <a:avLst/>
                      </a:prstGeom>
                    </pic:spPr>
                  </pic:pic>
                </a:graphicData>
              </a:graphic>
              <wp14:sizeRelH relativeFrom="page">
                <wp14:pctWidth>0</wp14:pctWidth>
              </wp14:sizeRelH>
              <wp14:sizeRelV relativeFrom="page">
                <wp14:pctHeight>0</wp14:pctHeight>
              </wp14:sizeRelV>
            </wp:anchor>
          </w:drawing>
        </w:r>
      </w:ins>
    </w:p>
    <w:p w:rsidR="007F134D" w:rsidRDefault="00E65E36" w:rsidP="00A35E0B">
      <w:pPr>
        <w:jc w:val="left"/>
      </w:pPr>
      <w:r>
        <w:t xml:space="preserve">Figuur </w:t>
      </w:r>
      <w:r w:rsidR="00F3608E">
        <w:t>5.10</w:t>
      </w:r>
      <w:r>
        <w:t>: Leidingelement</w:t>
      </w:r>
      <w:r w:rsidR="00A7297A">
        <w:t xml:space="preserve"> bevat de gemeenschapp</w:t>
      </w:r>
      <w:r w:rsidR="005C7720">
        <w:t>e</w:t>
      </w:r>
      <w:r w:rsidR="00A7297A">
        <w:t>lijke eigenschappen van alle type</w:t>
      </w:r>
      <w:r w:rsidR="00A75399">
        <w:t>n</w:t>
      </w:r>
      <w:r w:rsidR="00A7297A">
        <w:t xml:space="preserve"> leidingelementen.</w:t>
      </w:r>
    </w:p>
    <w:p w:rsidR="007F134D" w:rsidRDefault="007F134D" w:rsidP="00A26E72">
      <w:pPr>
        <w:spacing w:line="240" w:lineRule="atLeast"/>
      </w:pPr>
    </w:p>
    <w:p w:rsidR="00F01E6C" w:rsidRDefault="00F01E6C" w:rsidP="005C7720">
      <w:r w:rsidRPr="00BA4E46">
        <w:t>De geometrie van een Leidingelement is verplicht altijd een punt.</w:t>
      </w:r>
      <w:r w:rsidR="004919B8">
        <w:t xml:space="preserve"> Optioneel is er via het associ</w:t>
      </w:r>
      <w:r>
        <w:t xml:space="preserve">atie-attribuut </w:t>
      </w:r>
      <w:proofErr w:type="spellStart"/>
      <w:r w:rsidR="00536484">
        <w:t>extraGeometrie</w:t>
      </w:r>
      <w:proofErr w:type="spellEnd"/>
      <w:r>
        <w:t xml:space="preserve"> een buitenbegrenzing of contour van het object op te nemen</w:t>
      </w:r>
      <w:r w:rsidR="00971241" w:rsidRPr="003657E7">
        <w:t>. De netbeheerder bepaalt zelf wanneer dat functioneel is.</w:t>
      </w:r>
      <w:r w:rsidR="0085017F">
        <w:t xml:space="preserve"> </w:t>
      </w:r>
      <w:r w:rsidRPr="00BA4E46">
        <w:t xml:space="preserve">Leidingen die aan een Leidingelement verbonden zijn hoeven niet tot aan de puntrepresentatie door te </w:t>
      </w:r>
      <w:r w:rsidRPr="005C7720">
        <w:t xml:space="preserve">lopen. Ze kunnen stoppen bij de buitengrens van het element (ook als de contour niet is opgenomen), dat doen ze in werkelijkheid immers ook. Met de </w:t>
      </w:r>
      <w:proofErr w:type="spellStart"/>
      <w:r w:rsidRPr="005C7720">
        <w:t>Arc</w:t>
      </w:r>
      <w:proofErr w:type="spellEnd"/>
      <w:r w:rsidRPr="005C7720">
        <w:t>/Node topologie kan wel opgenomen worden dat de leiding bij het leidingelement hoort.</w:t>
      </w:r>
    </w:p>
    <w:p w:rsidR="005C7720" w:rsidRDefault="005C7720" w:rsidP="005C7720"/>
    <w:p w:rsidR="005C7720" w:rsidRDefault="00B95936" w:rsidP="005C7720">
      <w:r>
        <w:lastRenderedPageBreak/>
        <w:t>Informatie over e</w:t>
      </w:r>
      <w:r w:rsidR="005C7720">
        <w:t xml:space="preserve">en eventuele eis voorzorgsmaatregel is middels een associatie vanuit het object </w:t>
      </w:r>
      <w:proofErr w:type="spellStart"/>
      <w:r w:rsidR="00884B92">
        <w:t>AanduidingEisVoorzorgsmaatreg</w:t>
      </w:r>
      <w:r w:rsidR="005C7720">
        <w:t>el</w:t>
      </w:r>
      <w:proofErr w:type="spellEnd"/>
      <w:r w:rsidR="005C7720">
        <w:t xml:space="preserve"> gekoppeld.</w:t>
      </w:r>
    </w:p>
    <w:p w:rsidR="002E0E6E" w:rsidRDefault="002E0E6E" w:rsidP="005C7720"/>
    <w:p w:rsidR="002E0E6E" w:rsidRDefault="002E0E6E" w:rsidP="005C7720">
      <w:r>
        <w:t xml:space="preserve">De hoogte van een leidingelement is met het attribuut hoogte op te nemen. </w:t>
      </w:r>
      <w:r w:rsidR="006843B1">
        <w:t>De hoogte betreft de lengte van het hele leidingelement in verticale richting</w:t>
      </w:r>
      <w:r w:rsidR="00120412">
        <w:t xml:space="preserve"> ongeacht of er een deel onder of boven het maaiveld bevindt</w:t>
      </w:r>
      <w:r w:rsidR="00680E42" w:rsidRPr="006843B1">
        <w:t>.</w:t>
      </w:r>
      <w:r>
        <w:t xml:space="preserve"> </w:t>
      </w:r>
      <w:r w:rsidR="00017B8E">
        <w:t>Het datatype is ‘</w:t>
      </w:r>
      <w:proofErr w:type="spellStart"/>
      <w:r w:rsidR="006843B1">
        <w:t>Length</w:t>
      </w:r>
      <w:proofErr w:type="spellEnd"/>
      <w:r w:rsidR="00017B8E">
        <w:t>’ waarbij de meeteenheid apart wordt gespecificeerd. Voor WION wordt er altijd meters gebruikt met maximaal 2 decimalen.</w:t>
      </w:r>
    </w:p>
    <w:p w:rsidR="004919B8" w:rsidRPr="00BA4E46" w:rsidRDefault="004919B8" w:rsidP="00F01E6C">
      <w:pPr>
        <w:spacing w:line="288" w:lineRule="auto"/>
      </w:pPr>
    </w:p>
    <w:p w:rsidR="00A11BC4" w:rsidRDefault="00971241">
      <w:pPr>
        <w:rPr>
          <w:kern w:val="24"/>
        </w:rPr>
      </w:pPr>
      <w:bookmarkStart w:id="916" w:name="_Toc399786894"/>
      <w:r w:rsidRPr="00971241">
        <w:rPr>
          <w:b/>
        </w:rPr>
        <w:t>Extra toelichting: aansluiting, huisaansluiting, profielschets</w:t>
      </w:r>
      <w:r w:rsidR="00283BD6">
        <w:rPr>
          <w:b/>
        </w:rPr>
        <w:t>.</w:t>
      </w:r>
    </w:p>
    <w:p w:rsidR="0033156E" w:rsidRDefault="00971241" w:rsidP="00BE48B5">
      <w:r w:rsidRPr="003657E7">
        <w:t xml:space="preserve">Aansluitingen vormen de overgang tussen het net van de netbeheerder en de afnemers. De aansluiting en huisaansluiting kan opgenomen worden als rasterbestand of als specifieke kabel of leidingelementen. Indien de aansluiting als schets wordt uitgewisseld is deze gecodeerd conform </w:t>
      </w:r>
      <w:proofErr w:type="spellStart"/>
      <w:r w:rsidRPr="003657E7">
        <w:t>ExtraDetailInfo</w:t>
      </w:r>
      <w:proofErr w:type="spellEnd"/>
      <w:r w:rsidRPr="003657E7">
        <w:t xml:space="preserve">. Voor de schets is er een verschil gemaakt tussen een aansluiting en specifiek huisaansluiting. Een huisaansluiting is de verbinding met een huisaansluitpunt. Een aansluiting is een verbinding met andere dan huisaansluitpunten. Een schets van een huisaansluiting heeft verplicht een BAG adres. Voor een schets van een aansluiting geldt die verplichting niet. Beide hebben verplicht een locatie middels het attribuut </w:t>
      </w:r>
      <w:r w:rsidR="003657E7" w:rsidRPr="003657E7">
        <w:t>ligging</w:t>
      </w:r>
      <w:r w:rsidRPr="003657E7">
        <w:t>. Voor de huisaansluiting is dit de coördinaat van het VBO (verblijfsobject) uit de BAG; voor de aansluiting een apart toegevoegde geometrie van het type punt, lijn of vlak.</w:t>
      </w:r>
    </w:p>
    <w:p w:rsidR="00BE48B5" w:rsidRDefault="00BE48B5" w:rsidP="00BE48B5"/>
    <w:p w:rsidR="00E7294E" w:rsidRDefault="00E7294E" w:rsidP="00BE48B5">
      <w:r>
        <w:t>Het type profielschets wordt gebruikt indien er een dwars- en of lengteprofiel van een kunstwerk of gestuurde boring wordt meegeleverd. Dit object heeft optioneel een adres en verplicht een ligging middels een punt, lijn of vlak.</w:t>
      </w:r>
    </w:p>
    <w:p w:rsidR="00E104DB" w:rsidRDefault="00E104DB" w:rsidP="00BE48B5"/>
    <w:p w:rsidR="00E104DB" w:rsidRDefault="00E104DB" w:rsidP="00BE48B5">
      <w:r>
        <w:t xml:space="preserve">Het type overig wordt gebruikt voor alle andere detailschetsen. Een voorbeeld daarvan is </w:t>
      </w:r>
      <w:r>
        <w:rPr>
          <w:rFonts w:cs="Arial"/>
        </w:rPr>
        <w:t>een projecttekening van geplande netelementen.</w:t>
      </w:r>
    </w:p>
    <w:p w:rsidR="00E65E36" w:rsidRDefault="00E65E36" w:rsidP="00E65E36">
      <w:pPr>
        <w:pStyle w:val="subparagraaftitel"/>
      </w:pPr>
      <w:bookmarkStart w:id="917" w:name="_Toc473473891"/>
      <w:proofErr w:type="spellStart"/>
      <w:r>
        <w:t>KabelEnLeidingContainer</w:t>
      </w:r>
      <w:bookmarkEnd w:id="916"/>
      <w:proofErr w:type="spellEnd"/>
      <w:r w:rsidR="00283BD6">
        <w:t>.</w:t>
      </w:r>
      <w:bookmarkEnd w:id="917"/>
    </w:p>
    <w:p w:rsidR="0033156E" w:rsidRDefault="0033156E" w:rsidP="00E65E36">
      <w:pPr>
        <w:jc w:val="left"/>
      </w:pPr>
      <w:r>
        <w:t>Definitie: Abstract data object dat de gemeenschappelijke attributen en associaties bevat voor alle kabel- en leidingcontainer objecten.</w:t>
      </w:r>
    </w:p>
    <w:p w:rsidR="0033156E" w:rsidRDefault="0033156E" w:rsidP="00E65E36">
      <w:pPr>
        <w:jc w:val="left"/>
      </w:pPr>
      <w:r>
        <w:t>Bron:</w:t>
      </w:r>
      <w:r w:rsidR="004C0CA8">
        <w:t xml:space="preserve"> IMKL2015</w:t>
      </w:r>
    </w:p>
    <w:p w:rsidR="00D841BA" w:rsidRDefault="00D841BA" w:rsidP="00E65E36">
      <w:pPr>
        <w:jc w:val="left"/>
      </w:pPr>
    </w:p>
    <w:p w:rsidR="00D841BA" w:rsidRDefault="00D841BA" w:rsidP="00387CF5">
      <w:pPr>
        <w:jc w:val="left"/>
      </w:pPr>
      <w:r>
        <w:t>Gerelateerde definities:</w:t>
      </w:r>
    </w:p>
    <w:p w:rsidR="00387CF5" w:rsidRPr="00387CF5" w:rsidRDefault="00387CF5" w:rsidP="00387CF5">
      <w:proofErr w:type="spellStart"/>
      <w:r>
        <w:t>Kabelbed</w:t>
      </w:r>
      <w:proofErr w:type="spellEnd"/>
      <w:r>
        <w:t xml:space="preserve">: </w:t>
      </w:r>
      <w:r w:rsidRPr="00387CF5">
        <w:t>Ruimtebeslag dat door een gemeenschappelijk tracé van één of meer kabels,  buizen, HDPE- en/of mantelbuizen  – die toebehoren aan één netbeheerder - wordt gevormd.</w:t>
      </w:r>
    </w:p>
    <w:p w:rsidR="00D841BA" w:rsidRDefault="00387CF5" w:rsidP="00387CF5">
      <w:pPr>
        <w:autoSpaceDE w:val="0"/>
        <w:autoSpaceDN w:val="0"/>
        <w:adjustRightInd w:val="0"/>
        <w:jc w:val="left"/>
      </w:pPr>
      <w:r>
        <w:t xml:space="preserve">Toelichting: </w:t>
      </w:r>
      <w:r w:rsidRPr="00387CF5">
        <w:t xml:space="preserve">Synoniem voor </w:t>
      </w:r>
      <w:proofErr w:type="spellStart"/>
      <w:r w:rsidRPr="00387CF5">
        <w:t>kabelbed</w:t>
      </w:r>
      <w:proofErr w:type="spellEnd"/>
      <w:r w:rsidRPr="00387CF5">
        <w:t xml:space="preserve"> is geul. Losse kabels of buizen die bij elkaar in een </w:t>
      </w:r>
      <w:proofErr w:type="spellStart"/>
      <w:r w:rsidRPr="00387CF5">
        <w:t>kabelbed</w:t>
      </w:r>
      <w:proofErr w:type="spellEnd"/>
      <w:r w:rsidRPr="00387CF5">
        <w:t xml:space="preserve"> liggen. Informatie is opgenomen op het niveau van de set van kabels of buizen.</w:t>
      </w:r>
    </w:p>
    <w:p w:rsidR="00387CF5" w:rsidRDefault="00387CF5" w:rsidP="00387CF5">
      <w:pPr>
        <w:jc w:val="left"/>
      </w:pPr>
    </w:p>
    <w:p w:rsidR="00387CF5" w:rsidRPr="00387CF5" w:rsidRDefault="00387CF5" w:rsidP="00387CF5">
      <w:r>
        <w:t xml:space="preserve">Mantelbuis: </w:t>
      </w:r>
      <w:r w:rsidRPr="00387CF5">
        <w:t>Beschermingsbuis.</w:t>
      </w:r>
    </w:p>
    <w:p w:rsidR="00387CF5" w:rsidRDefault="00387CF5" w:rsidP="000E5149">
      <w:pPr>
        <w:autoSpaceDE w:val="0"/>
        <w:autoSpaceDN w:val="0"/>
        <w:adjustRightInd w:val="0"/>
        <w:jc w:val="left"/>
      </w:pPr>
      <w:r w:rsidRPr="00387CF5">
        <w:t>Toelichting:</w:t>
      </w:r>
      <w:r>
        <w:t xml:space="preserve"> </w:t>
      </w:r>
      <w:r w:rsidR="00084535" w:rsidRPr="00E104DB">
        <w:t>Met het object Mantelbuis wordt bedoeld een buis voor bescherming van kabels, buizen en HDPE buizen. Mantelbuizen kunnen bij meerdere thema’s geregistreerd staan. Ze moeten bij minstens één thema weergegeven worden maar het mag bij meerdere. Indien een mantelbuis leeg is kan dit bij de toelichting vermeld worden.</w:t>
      </w:r>
    </w:p>
    <w:p w:rsidR="00387CF5" w:rsidRDefault="00387CF5" w:rsidP="00387CF5">
      <w:pPr>
        <w:jc w:val="left"/>
      </w:pPr>
    </w:p>
    <w:p w:rsidR="0033156E" w:rsidRDefault="0033156E" w:rsidP="00E65E36">
      <w:pPr>
        <w:jc w:val="left"/>
      </w:pPr>
    </w:p>
    <w:p w:rsidR="000E5149" w:rsidRDefault="000E5149" w:rsidP="00E65E36">
      <w:pPr>
        <w:jc w:val="left"/>
      </w:pPr>
    </w:p>
    <w:p w:rsidR="000E5149" w:rsidRDefault="000E5149" w:rsidP="00E65E36">
      <w:pPr>
        <w:jc w:val="left"/>
      </w:pPr>
    </w:p>
    <w:p w:rsidR="000E5149" w:rsidRDefault="000E5149" w:rsidP="00E65E36">
      <w:pPr>
        <w:jc w:val="left"/>
      </w:pPr>
    </w:p>
    <w:p w:rsidR="000E5149" w:rsidRDefault="000E5149" w:rsidP="00E65E36">
      <w:pPr>
        <w:jc w:val="left"/>
      </w:pPr>
    </w:p>
    <w:p w:rsidR="000E5149" w:rsidRDefault="000E5149" w:rsidP="00E65E36">
      <w:pPr>
        <w:jc w:val="left"/>
      </w:pPr>
    </w:p>
    <w:p w:rsidR="000E5149" w:rsidRDefault="000E5149" w:rsidP="00E65E36">
      <w:pPr>
        <w:jc w:val="left"/>
      </w:pPr>
    </w:p>
    <w:p w:rsidR="000E5149" w:rsidRDefault="000E5149" w:rsidP="00E65E36">
      <w:pPr>
        <w:jc w:val="left"/>
      </w:pPr>
    </w:p>
    <w:p w:rsidR="000E5149" w:rsidRDefault="000E5149" w:rsidP="00E65E36">
      <w:pPr>
        <w:jc w:val="left"/>
      </w:pPr>
    </w:p>
    <w:p w:rsidR="000E5149" w:rsidRDefault="000E5149" w:rsidP="00E65E36">
      <w:pPr>
        <w:jc w:val="left"/>
      </w:pPr>
    </w:p>
    <w:p w:rsidR="000E5149" w:rsidDel="004475AB" w:rsidRDefault="000E5149" w:rsidP="00E65E36">
      <w:pPr>
        <w:jc w:val="left"/>
        <w:rPr>
          <w:del w:id="918" w:author="Paul Janssen" w:date="2017-01-29T17:05:00Z"/>
        </w:rPr>
      </w:pPr>
    </w:p>
    <w:p w:rsidR="000E5149" w:rsidDel="004475AB" w:rsidRDefault="000E5149" w:rsidP="00E65E36">
      <w:pPr>
        <w:jc w:val="left"/>
        <w:rPr>
          <w:del w:id="919" w:author="Paul Janssen" w:date="2017-01-29T17:05:00Z"/>
        </w:rPr>
      </w:pPr>
    </w:p>
    <w:p w:rsidR="000E5149" w:rsidDel="00587F2F" w:rsidRDefault="00587F2F" w:rsidP="00E65E36">
      <w:pPr>
        <w:jc w:val="left"/>
        <w:rPr>
          <w:del w:id="920" w:author="Paul Janssen" w:date="2017-01-29T15:30:00Z"/>
        </w:rPr>
      </w:pPr>
      <w:ins w:id="921" w:author="Paul Janssen" w:date="2017-01-29T15:29:00Z">
        <w:r>
          <w:rPr>
            <w:noProof/>
          </w:rPr>
          <w:drawing>
            <wp:anchor distT="0" distB="0" distL="114300" distR="114300" simplePos="0" relativeHeight="251658240" behindDoc="0" locked="0" layoutInCell="1" allowOverlap="1">
              <wp:simplePos x="0" y="0"/>
              <wp:positionH relativeFrom="column">
                <wp:posOffset>3175</wp:posOffset>
              </wp:positionH>
              <wp:positionV relativeFrom="paragraph">
                <wp:posOffset>-931578</wp:posOffset>
              </wp:positionV>
              <wp:extent cx="5500370" cy="4953635"/>
              <wp:effectExtent l="0" t="0" r="0" b="0"/>
              <wp:wrapTopAndBottom/>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 IMKL2015 KabelEnLeidingContainer.wm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0370" cy="4953635"/>
                      </a:xfrm>
                      <a:prstGeom prst="rect">
                        <a:avLst/>
                      </a:prstGeom>
                    </pic:spPr>
                  </pic:pic>
                </a:graphicData>
              </a:graphic>
              <wp14:sizeRelH relativeFrom="page">
                <wp14:pctWidth>0</wp14:pctWidth>
              </wp14:sizeRelH>
              <wp14:sizeRelV relativeFrom="page">
                <wp14:pctHeight>0</wp14:pctHeight>
              </wp14:sizeRelV>
            </wp:anchor>
          </w:drawing>
        </w:r>
      </w:ins>
      <w:del w:id="922" w:author="Paul Janssen" w:date="2017-01-29T15:29:00Z">
        <w:r w:rsidR="00AF5A3D" w:rsidDel="00587F2F">
          <w:rPr>
            <w:noProof/>
          </w:rPr>
          <w:drawing>
            <wp:anchor distT="0" distB="0" distL="114300" distR="114300" simplePos="0" relativeHeight="251643904" behindDoc="0" locked="0" layoutInCell="1" allowOverlap="1">
              <wp:simplePos x="0" y="0"/>
              <wp:positionH relativeFrom="column">
                <wp:posOffset>-5715</wp:posOffset>
              </wp:positionH>
              <wp:positionV relativeFrom="paragraph">
                <wp:posOffset>-864235</wp:posOffset>
              </wp:positionV>
              <wp:extent cx="5501640" cy="4981575"/>
              <wp:effectExtent l="0" t="0" r="0" b="0"/>
              <wp:wrapTopAndBottom/>
              <wp:docPr id="10" name="Afbeelding 9" descr="11. IMKL2015 KabelEnLeidingContainer.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KL2015 KabelEnLeidingContainer.wmf"/>
                      <pic:cNvPicPr/>
                    </pic:nvPicPr>
                    <pic:blipFill>
                      <a:blip r:embed="rId42" cstate="print"/>
                      <a:stretch>
                        <a:fillRect/>
                      </a:stretch>
                    </pic:blipFill>
                    <pic:spPr>
                      <a:xfrm>
                        <a:off x="0" y="0"/>
                        <a:ext cx="5501640" cy="4981575"/>
                      </a:xfrm>
                      <a:prstGeom prst="rect">
                        <a:avLst/>
                      </a:prstGeom>
                    </pic:spPr>
                  </pic:pic>
                </a:graphicData>
              </a:graphic>
            </wp:anchor>
          </w:drawing>
        </w:r>
      </w:del>
    </w:p>
    <w:p w:rsidR="000E5149" w:rsidDel="00587F2F" w:rsidRDefault="000E5149" w:rsidP="00E65E36">
      <w:pPr>
        <w:jc w:val="left"/>
        <w:rPr>
          <w:del w:id="923" w:author="Paul Janssen" w:date="2017-01-29T15:30:00Z"/>
        </w:rPr>
      </w:pPr>
    </w:p>
    <w:p w:rsidR="00387CF5" w:rsidRDefault="00387CF5" w:rsidP="00E65E36">
      <w:pPr>
        <w:jc w:val="left"/>
      </w:pPr>
      <w:r>
        <w:t xml:space="preserve">Figuur </w:t>
      </w:r>
      <w:r w:rsidR="00F3608E">
        <w:t>5.11</w:t>
      </w:r>
      <w:r>
        <w:t>:</w:t>
      </w:r>
      <w:r w:rsidR="005C7720">
        <w:t xml:space="preserve"> </w:t>
      </w:r>
      <w:proofErr w:type="spellStart"/>
      <w:r w:rsidR="005C7720">
        <w:t>KabelEnleidingContainer</w:t>
      </w:r>
      <w:proofErr w:type="spellEnd"/>
      <w:r w:rsidR="005C7720">
        <w:t xml:space="preserve"> omvat kabelbedden en mantelbuizen.</w:t>
      </w:r>
    </w:p>
    <w:p w:rsidR="00387CF5" w:rsidRDefault="00387CF5" w:rsidP="00E65E36">
      <w:pPr>
        <w:jc w:val="left"/>
      </w:pPr>
    </w:p>
    <w:p w:rsidR="00E65E36" w:rsidRDefault="00E65E36" w:rsidP="00E65E36">
      <w:pPr>
        <w:jc w:val="left"/>
      </w:pPr>
      <w:proofErr w:type="spellStart"/>
      <w:r>
        <w:t>KabelEnLeidingContainer</w:t>
      </w:r>
      <w:proofErr w:type="spellEnd"/>
      <w:r>
        <w:t xml:space="preserve"> is de verzamelklasse voor een aantal objecten waarin kabel</w:t>
      </w:r>
      <w:r w:rsidR="004C0CA8">
        <w:t>s</w:t>
      </w:r>
      <w:r>
        <w:t xml:space="preserve"> of leidingen gegroepeerd</w:t>
      </w:r>
      <w:r w:rsidR="00E104DB">
        <w:t xml:space="preserve"> </w:t>
      </w:r>
      <w:r>
        <w:t xml:space="preserve">zijn. </w:t>
      </w:r>
      <w:r w:rsidR="00E10AC1">
        <w:t xml:space="preserve">In de praktijk is dat </w:t>
      </w:r>
      <w:r>
        <w:t xml:space="preserve">een </w:t>
      </w:r>
      <w:proofErr w:type="spellStart"/>
      <w:r>
        <w:t>duct</w:t>
      </w:r>
      <w:proofErr w:type="spellEnd"/>
      <w:r>
        <w:t xml:space="preserve"> of een </w:t>
      </w:r>
      <w:proofErr w:type="spellStart"/>
      <w:r>
        <w:t>kabelbed</w:t>
      </w:r>
      <w:proofErr w:type="spellEnd"/>
      <w:r w:rsidR="00D841BA">
        <w:t xml:space="preserve"> (is geul)</w:t>
      </w:r>
      <w:r>
        <w:t xml:space="preserve">, of een mantelbuis. Een pipe is in </w:t>
      </w:r>
      <w:r w:rsidR="002A26AD">
        <w:t>INSPIRE</w:t>
      </w:r>
      <w:r>
        <w:t xml:space="preserve"> een buis </w:t>
      </w:r>
      <w:r w:rsidR="00D841BA">
        <w:t xml:space="preserve">voor transport van een product </w:t>
      </w:r>
      <w:r>
        <w:t>en ook een buis waarin zich weer buizen en kabels kunnen bevinden.</w:t>
      </w:r>
      <w:r w:rsidR="00D841BA">
        <w:t xml:space="preserve"> Indien er een </w:t>
      </w:r>
      <w:r w:rsidR="005C7720">
        <w:t>c</w:t>
      </w:r>
      <w:r w:rsidR="00D841BA">
        <w:t>ontainer mee wordt bedoeld is alleen een object mantelbuis van toepassing. Een mantelbuis is hierbij zowel een buis voor protectie van andere elementen als</w:t>
      </w:r>
      <w:r w:rsidR="005C7720">
        <w:t xml:space="preserve"> </w:t>
      </w:r>
      <w:r w:rsidR="00D841BA">
        <w:t>wel voor groepering.</w:t>
      </w:r>
    </w:p>
    <w:p w:rsidR="00EC1D5D" w:rsidRDefault="00EC1D5D" w:rsidP="00E65E36">
      <w:pPr>
        <w:jc w:val="left"/>
      </w:pPr>
    </w:p>
    <w:p w:rsidR="00D841BA" w:rsidRDefault="00A14AA4" w:rsidP="00E65E36">
      <w:pPr>
        <w:jc w:val="left"/>
      </w:pPr>
      <w:r>
        <w:t xml:space="preserve">Indien er meerdere kabels in een </w:t>
      </w:r>
      <w:proofErr w:type="spellStart"/>
      <w:r>
        <w:t>kabelbed</w:t>
      </w:r>
      <w:proofErr w:type="spellEnd"/>
      <w:r>
        <w:t xml:space="preserve"> liggen wordt het aantal kabels verplicht opgenomen.</w:t>
      </w:r>
    </w:p>
    <w:p w:rsidR="00E65E36" w:rsidRDefault="00E65E36" w:rsidP="00E65E36">
      <w:pPr>
        <w:jc w:val="left"/>
      </w:pPr>
      <w:r>
        <w:t xml:space="preserve">Een </w:t>
      </w:r>
      <w:proofErr w:type="spellStart"/>
      <w:r>
        <w:t>duct</w:t>
      </w:r>
      <w:proofErr w:type="spellEnd"/>
      <w:r>
        <w:t xml:space="preserve"> is een object uit </w:t>
      </w:r>
      <w:r w:rsidR="002A26AD">
        <w:t>INSPIRE</w:t>
      </w:r>
      <w:r>
        <w:t xml:space="preserve"> en wordt gedefinieerd als: </w:t>
      </w:r>
      <w:r w:rsidRPr="000E36DC">
        <w:t>Een behuizing die ertoe dient om door middel van een omhullende constructie kabels en leidingen te beschermen en geleiden.</w:t>
      </w:r>
      <w:r>
        <w:t xml:space="preserve"> </w:t>
      </w:r>
      <w:r w:rsidRPr="00D47431">
        <w:rPr>
          <w:lang w:val="en-GB"/>
        </w:rPr>
        <w:t>(</w:t>
      </w:r>
      <w:proofErr w:type="spellStart"/>
      <w:r w:rsidRPr="00D47431">
        <w:rPr>
          <w:lang w:val="en-GB"/>
        </w:rPr>
        <w:t>Engelse</w:t>
      </w:r>
      <w:proofErr w:type="spellEnd"/>
      <w:r w:rsidRPr="00D47431">
        <w:rPr>
          <w:lang w:val="en-GB"/>
        </w:rPr>
        <w:t xml:space="preserve"> </w:t>
      </w:r>
      <w:proofErr w:type="spellStart"/>
      <w:r w:rsidRPr="00D47431">
        <w:rPr>
          <w:lang w:val="en-GB"/>
        </w:rPr>
        <w:t>def</w:t>
      </w:r>
      <w:proofErr w:type="spellEnd"/>
      <w:r w:rsidRPr="00D47431">
        <w:rPr>
          <w:lang w:val="en-GB"/>
        </w:rPr>
        <w:t xml:space="preserve">: A Duct (or Conduit, or Duct-bank, or </w:t>
      </w:r>
      <w:proofErr w:type="spellStart"/>
      <w:r w:rsidRPr="00D47431">
        <w:rPr>
          <w:lang w:val="en-GB"/>
        </w:rPr>
        <w:t>Wireway</w:t>
      </w:r>
      <w:proofErr w:type="spellEnd"/>
      <w:r w:rsidRPr="00D47431">
        <w:rPr>
          <w:lang w:val="en-GB"/>
        </w:rPr>
        <w:t xml:space="preserve">) is a linear object which belongs to the structural network. It is the outermost casing. A Duct may contain Pipe(s), Cable(s) or other Duct(s). </w:t>
      </w:r>
      <w:r>
        <w:rPr>
          <w:lang w:val="en-GB"/>
        </w:rPr>
        <w:t xml:space="preserve">) </w:t>
      </w:r>
      <w:r>
        <w:t xml:space="preserve">Omdat de definitie van een </w:t>
      </w:r>
      <w:proofErr w:type="spellStart"/>
      <w:r>
        <w:t>kabelbed</w:t>
      </w:r>
      <w:proofErr w:type="spellEnd"/>
      <w:r>
        <w:t xml:space="preserve"> daar niet helemaal invalt is </w:t>
      </w:r>
      <w:proofErr w:type="spellStart"/>
      <w:r>
        <w:t>Kabelbed</w:t>
      </w:r>
      <w:proofErr w:type="spellEnd"/>
      <w:r>
        <w:t xml:space="preserve"> apart toegevoegd.</w:t>
      </w:r>
    </w:p>
    <w:p w:rsidR="00387CF5" w:rsidRDefault="00387CF5" w:rsidP="00E65E36">
      <w:pPr>
        <w:jc w:val="left"/>
        <w:rPr>
          <w:rFonts w:ascii="Arial" w:hAnsi="Arial" w:cs="Arial"/>
          <w:color w:val="000000"/>
        </w:rPr>
      </w:pPr>
    </w:p>
    <w:p w:rsidR="00387CF5" w:rsidRDefault="00387CF5" w:rsidP="00387CF5">
      <w:r w:rsidRPr="00BA4E46">
        <w:t xml:space="preserve">De geometrie van een </w:t>
      </w:r>
      <w:proofErr w:type="spellStart"/>
      <w:r w:rsidR="003206BD">
        <w:t>Kabel</w:t>
      </w:r>
      <w:r>
        <w:t>EnLeidingContainer</w:t>
      </w:r>
      <w:proofErr w:type="spellEnd"/>
      <w:r w:rsidRPr="00BA4E46">
        <w:t xml:space="preserve"> is verplicht altijd een </w:t>
      </w:r>
      <w:r w:rsidR="00DB2B14">
        <w:t>lijn</w:t>
      </w:r>
      <w:r w:rsidRPr="00BA4E46">
        <w:t>.</w:t>
      </w:r>
      <w:r w:rsidR="003206BD">
        <w:t xml:space="preserve"> Optioneel is er via het associ</w:t>
      </w:r>
      <w:r>
        <w:t xml:space="preserve">atie-attribuut </w:t>
      </w:r>
      <w:proofErr w:type="spellStart"/>
      <w:r w:rsidR="003206BD">
        <w:t>extraGeometrie</w:t>
      </w:r>
      <w:proofErr w:type="spellEnd"/>
      <w:r>
        <w:t xml:space="preserve"> een buitenbegrenzing of contour van het object op te nemen.</w:t>
      </w:r>
    </w:p>
    <w:p w:rsidR="005C7720" w:rsidRDefault="005C7720" w:rsidP="00387CF5"/>
    <w:p w:rsidR="005C7720" w:rsidRDefault="005C7720" w:rsidP="00387CF5">
      <w:r>
        <w:t xml:space="preserve">Net als </w:t>
      </w:r>
      <w:proofErr w:type="spellStart"/>
      <w:r>
        <w:t>KabelOfLeiding</w:t>
      </w:r>
      <w:proofErr w:type="spellEnd"/>
      <w:r>
        <w:t xml:space="preserve"> is er ook een relatie met een mogelijke eis voorzorgmaatregel.</w:t>
      </w:r>
    </w:p>
    <w:p w:rsidR="00387CF5" w:rsidRDefault="00387CF5" w:rsidP="00E65E36">
      <w:pPr>
        <w:jc w:val="left"/>
        <w:rPr>
          <w:rFonts w:ascii="Arial" w:hAnsi="Arial" w:cs="Arial"/>
          <w:color w:val="000000"/>
        </w:rPr>
      </w:pPr>
    </w:p>
    <w:p w:rsidR="00E65E36" w:rsidRPr="0088419A" w:rsidRDefault="003E45FA" w:rsidP="00E65E36">
      <w:pPr>
        <w:pStyle w:val="subparagraaftitel"/>
      </w:pPr>
      <w:bookmarkStart w:id="924" w:name="_Toc473473892"/>
      <w:proofErr w:type="spellStart"/>
      <w:r>
        <w:t>ContainerLeidingelement</w:t>
      </w:r>
      <w:proofErr w:type="spellEnd"/>
      <w:r w:rsidR="00283BD6">
        <w:t>.</w:t>
      </w:r>
      <w:bookmarkEnd w:id="924"/>
    </w:p>
    <w:p w:rsidR="00482647" w:rsidRDefault="00482647" w:rsidP="00E65E36">
      <w:pPr>
        <w:jc w:val="left"/>
      </w:pPr>
      <w:r>
        <w:t>Definitie: Abstract data object dat de gemeenschappelijke attributen en associaties bevat voor alle containerleidingelement objecten.</w:t>
      </w:r>
    </w:p>
    <w:p w:rsidR="00482647" w:rsidRDefault="00482647" w:rsidP="00E65E36">
      <w:pPr>
        <w:jc w:val="left"/>
      </w:pPr>
      <w:r>
        <w:t>Bron:</w:t>
      </w:r>
      <w:r w:rsidR="004C0CA8">
        <w:t xml:space="preserve"> IMKL2015</w:t>
      </w:r>
    </w:p>
    <w:p w:rsidR="00953A6F" w:rsidDel="00587F2F" w:rsidRDefault="00587F2F" w:rsidP="00E65E36">
      <w:pPr>
        <w:jc w:val="left"/>
        <w:rPr>
          <w:del w:id="925" w:author="Paul Janssen" w:date="2017-01-29T15:30:00Z"/>
        </w:rPr>
      </w:pPr>
      <w:ins w:id="926" w:author="Paul Janssen" w:date="2017-01-29T15:30:00Z">
        <w:r>
          <w:rPr>
            <w:noProof/>
          </w:rPr>
          <w:lastRenderedPageBreak/>
          <w:drawing>
            <wp:anchor distT="0" distB="0" distL="114300" distR="114300" simplePos="0" relativeHeight="251659264" behindDoc="0" locked="0" layoutInCell="1" allowOverlap="1">
              <wp:simplePos x="0" y="0"/>
              <wp:positionH relativeFrom="column">
                <wp:posOffset>-8255</wp:posOffset>
              </wp:positionH>
              <wp:positionV relativeFrom="paragraph">
                <wp:posOffset>-1002591</wp:posOffset>
              </wp:positionV>
              <wp:extent cx="5500370" cy="4165600"/>
              <wp:effectExtent l="0" t="0" r="0" b="0"/>
              <wp:wrapTopAndBottom/>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 IMKL2015 ContainerLeidingElement.wm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00370" cy="4165600"/>
                      </a:xfrm>
                      <a:prstGeom prst="rect">
                        <a:avLst/>
                      </a:prstGeom>
                    </pic:spPr>
                  </pic:pic>
                </a:graphicData>
              </a:graphic>
              <wp14:sizeRelH relativeFrom="page">
                <wp14:pctWidth>0</wp14:pctWidth>
              </wp14:sizeRelH>
              <wp14:sizeRelV relativeFrom="page">
                <wp14:pctHeight>0</wp14:pctHeight>
              </wp14:sizeRelV>
            </wp:anchor>
          </w:drawing>
        </w:r>
      </w:ins>
    </w:p>
    <w:p w:rsidR="00953A6F" w:rsidDel="00587F2F" w:rsidRDefault="007D61BE" w:rsidP="00E65E36">
      <w:pPr>
        <w:jc w:val="left"/>
        <w:rPr>
          <w:del w:id="927" w:author="Paul Janssen" w:date="2017-01-29T15:30:00Z"/>
        </w:rPr>
      </w:pPr>
      <w:del w:id="928" w:author="Paul Janssen" w:date="2017-01-29T15:30:00Z">
        <w:r w:rsidDel="00587F2F">
          <w:rPr>
            <w:noProof/>
          </w:rPr>
          <w:drawing>
            <wp:anchor distT="0" distB="0" distL="114300" distR="114300" simplePos="0" relativeHeight="251631616" behindDoc="0" locked="0" layoutInCell="1" allowOverlap="1">
              <wp:simplePos x="0" y="0"/>
              <wp:positionH relativeFrom="column">
                <wp:posOffset>-5080</wp:posOffset>
              </wp:positionH>
              <wp:positionV relativeFrom="paragraph">
                <wp:posOffset>186690</wp:posOffset>
              </wp:positionV>
              <wp:extent cx="5501640" cy="4177665"/>
              <wp:effectExtent l="0" t="0" r="0" b="0"/>
              <wp:wrapTopAndBottom/>
              <wp:docPr id="50" name="Afbeelding 49" descr="12. IMKL2015 ContainerLeidingElemen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KL2015 ContainerLeidingElement.wmf"/>
                      <pic:cNvPicPr/>
                    </pic:nvPicPr>
                    <pic:blipFill>
                      <a:blip r:embed="rId44" cstate="print"/>
                      <a:stretch>
                        <a:fillRect/>
                      </a:stretch>
                    </pic:blipFill>
                    <pic:spPr>
                      <a:xfrm>
                        <a:off x="0" y="0"/>
                        <a:ext cx="5501640" cy="4177665"/>
                      </a:xfrm>
                      <a:prstGeom prst="rect">
                        <a:avLst/>
                      </a:prstGeom>
                    </pic:spPr>
                  </pic:pic>
                </a:graphicData>
              </a:graphic>
            </wp:anchor>
          </w:drawing>
        </w:r>
      </w:del>
    </w:p>
    <w:p w:rsidR="00482647" w:rsidDel="00587F2F" w:rsidRDefault="00482647" w:rsidP="00E65E36">
      <w:pPr>
        <w:jc w:val="left"/>
        <w:rPr>
          <w:del w:id="929" w:author="Paul Janssen" w:date="2017-01-29T15:30:00Z"/>
        </w:rPr>
      </w:pPr>
    </w:p>
    <w:p w:rsidR="00482647" w:rsidRDefault="005C7720" w:rsidP="00E65E36">
      <w:pPr>
        <w:jc w:val="left"/>
      </w:pPr>
      <w:r>
        <w:t>Figuur</w:t>
      </w:r>
      <w:r w:rsidR="00F3608E">
        <w:t xml:space="preserve"> 5.12</w:t>
      </w:r>
      <w:r>
        <w:t xml:space="preserve">: </w:t>
      </w:r>
      <w:proofErr w:type="spellStart"/>
      <w:r>
        <w:t>ContainerLeiding</w:t>
      </w:r>
      <w:r w:rsidR="00E10AC1">
        <w:t>element</w:t>
      </w:r>
      <w:proofErr w:type="spellEnd"/>
      <w:r w:rsidR="00E10AC1">
        <w:t xml:space="preserve"> een verzamelklasse voor meestal topografische objecten die een ondersteunende functie in een netwerk hebben.</w:t>
      </w:r>
    </w:p>
    <w:p w:rsidR="005C7720" w:rsidRDefault="005C7720" w:rsidP="00E65E36">
      <w:pPr>
        <w:jc w:val="left"/>
      </w:pPr>
    </w:p>
    <w:p w:rsidR="00E104DB" w:rsidRDefault="003E45FA" w:rsidP="00E104DB">
      <w:pPr>
        <w:autoSpaceDE w:val="0"/>
        <w:autoSpaceDN w:val="0"/>
        <w:adjustRightInd w:val="0"/>
        <w:jc w:val="left"/>
      </w:pPr>
      <w:proofErr w:type="spellStart"/>
      <w:r>
        <w:t>ContainerLeidingelement</w:t>
      </w:r>
      <w:proofErr w:type="spellEnd"/>
      <w:r>
        <w:t xml:space="preserve"> </w:t>
      </w:r>
      <w:r w:rsidR="00E65E36">
        <w:t xml:space="preserve">omvat objecten die verschillende leidingelementen groeperen. Bijvoorbeeld een elektriciteitskast met verschillende schakelaars, moffen. Of een mast met verschillende antennes. De schakelaars, moffen, antennes, zijn onderdeel van het logische net. De </w:t>
      </w:r>
      <w:proofErr w:type="spellStart"/>
      <w:r w:rsidR="00FB6A21">
        <w:t>ContainerLeidingelementen</w:t>
      </w:r>
      <w:proofErr w:type="spellEnd"/>
      <w:r w:rsidR="00FB6A21">
        <w:t xml:space="preserve"> </w:t>
      </w:r>
      <w:r w:rsidR="00E65E36">
        <w:t>zijn additioneel</w:t>
      </w:r>
      <w:r w:rsidR="00E10AC1">
        <w:t xml:space="preserve"> aan het logische net</w:t>
      </w:r>
      <w:r w:rsidR="00E65E36">
        <w:t xml:space="preserve">. </w:t>
      </w:r>
      <w:proofErr w:type="spellStart"/>
      <w:r w:rsidR="00482647">
        <w:t>ContainerLeidingelementen</w:t>
      </w:r>
      <w:proofErr w:type="spellEnd"/>
      <w:r w:rsidR="00482647">
        <w:t xml:space="preserve"> zijn in veel gevallen ook opgenomen in de grootschalige top</w:t>
      </w:r>
      <w:r w:rsidR="00E10AC1">
        <w:t>o</w:t>
      </w:r>
      <w:r w:rsidR="00482647">
        <w:t xml:space="preserve">grafie. Indien dat het geval is </w:t>
      </w:r>
      <w:r w:rsidR="00120412">
        <w:t xml:space="preserve">kan </w:t>
      </w:r>
      <w:r w:rsidR="00482647">
        <w:t xml:space="preserve">het overeenkomstige BGT_ID </w:t>
      </w:r>
      <w:r w:rsidR="00120412">
        <w:t xml:space="preserve">worden </w:t>
      </w:r>
      <w:r w:rsidR="00482647">
        <w:t>opgenomen.</w:t>
      </w:r>
      <w:r w:rsidR="00146ECD">
        <w:t xml:space="preserve"> </w:t>
      </w:r>
      <w:r w:rsidR="00E104DB" w:rsidRPr="00BA4E46">
        <w:t xml:space="preserve">De geometrie van een </w:t>
      </w:r>
      <w:proofErr w:type="spellStart"/>
      <w:r w:rsidR="00E104DB">
        <w:t>ContainerLeidinelement</w:t>
      </w:r>
      <w:proofErr w:type="spellEnd"/>
      <w:r w:rsidR="00E104DB" w:rsidRPr="00BA4E46">
        <w:t xml:space="preserve"> is verplicht altijd een punt.</w:t>
      </w:r>
      <w:r w:rsidR="00E104DB">
        <w:t xml:space="preserve"> Optioneel is er via het associatie-attribuut </w:t>
      </w:r>
      <w:proofErr w:type="spellStart"/>
      <w:r w:rsidR="00E104DB">
        <w:t>extraGeometrie</w:t>
      </w:r>
      <w:proofErr w:type="spellEnd"/>
      <w:r w:rsidR="00E104DB">
        <w:t xml:space="preserve"> een buitenbegrenzing of contour van het object op te nemen. De netbeheerder bepaalt zelf wanneer dat functioneel is.</w:t>
      </w:r>
    </w:p>
    <w:p w:rsidR="00146ECD" w:rsidRDefault="00146ECD" w:rsidP="00482647">
      <w:pPr>
        <w:jc w:val="left"/>
      </w:pPr>
    </w:p>
    <w:p w:rsidR="00E10AC1" w:rsidRDefault="00971241" w:rsidP="00482647">
      <w:pPr>
        <w:jc w:val="left"/>
      </w:pPr>
      <w:r w:rsidRPr="00971241">
        <w:t>Containerleidingelementen kunnen bij meerdere thema’s geregistreerd staan. Ze moeten bij minstens één thema weergegeven worden maar het mag bij meerdere.</w:t>
      </w:r>
    </w:p>
    <w:p w:rsidR="00E10AC1" w:rsidRDefault="00E10AC1" w:rsidP="00482647">
      <w:pPr>
        <w:jc w:val="left"/>
      </w:pPr>
      <w:r>
        <w:t>Net als bij individuele leidingelementen is er een mogelijkheid om een eis voorzorgsmaatregel op te nemen.</w:t>
      </w:r>
    </w:p>
    <w:p w:rsidR="00E65E36" w:rsidRDefault="00E65E36" w:rsidP="00E65E36">
      <w:pPr>
        <w:pStyle w:val="subparagraaftitel"/>
      </w:pPr>
      <w:bookmarkStart w:id="930" w:name="_Toc434874135"/>
      <w:bookmarkStart w:id="931" w:name="_Toc434874204"/>
      <w:bookmarkStart w:id="932" w:name="_Toc434874287"/>
      <w:bookmarkStart w:id="933" w:name="_Toc434874355"/>
      <w:bookmarkStart w:id="934" w:name="_Toc434874632"/>
      <w:bookmarkStart w:id="935" w:name="_Toc434933265"/>
      <w:bookmarkStart w:id="936" w:name="_Toc434940498"/>
      <w:bookmarkStart w:id="937" w:name="_Toc434941815"/>
      <w:bookmarkStart w:id="938" w:name="_Toc434943356"/>
      <w:bookmarkStart w:id="939" w:name="_Toc434943787"/>
      <w:bookmarkStart w:id="940" w:name="_Toc434956111"/>
      <w:bookmarkStart w:id="941" w:name="_Toc399786896"/>
      <w:bookmarkStart w:id="942" w:name="_Toc473473893"/>
      <w:bookmarkEnd w:id="930"/>
      <w:bookmarkEnd w:id="931"/>
      <w:bookmarkEnd w:id="932"/>
      <w:bookmarkEnd w:id="933"/>
      <w:bookmarkEnd w:id="934"/>
      <w:bookmarkEnd w:id="935"/>
      <w:bookmarkEnd w:id="936"/>
      <w:bookmarkEnd w:id="937"/>
      <w:bookmarkEnd w:id="938"/>
      <w:bookmarkEnd w:id="939"/>
      <w:bookmarkEnd w:id="940"/>
      <w:r>
        <w:t xml:space="preserve">Relaties tussen </w:t>
      </w:r>
      <w:proofErr w:type="spellStart"/>
      <w:r w:rsidR="00031B8A">
        <w:t>K</w:t>
      </w:r>
      <w:r>
        <w:t>abelEnLeiding</w:t>
      </w:r>
      <w:proofErr w:type="spellEnd"/>
      <w:r>
        <w:t xml:space="preserve">, </w:t>
      </w:r>
      <w:r w:rsidR="00FB6A21">
        <w:t xml:space="preserve">Leidingelement </w:t>
      </w:r>
      <w:r>
        <w:t>en container objecten</w:t>
      </w:r>
      <w:r w:rsidR="00283BD6">
        <w:t>.</w:t>
      </w:r>
      <w:bookmarkEnd w:id="941"/>
      <w:bookmarkEnd w:id="942"/>
      <w:r>
        <w:t xml:space="preserve"> </w:t>
      </w:r>
    </w:p>
    <w:p w:rsidR="00F9684A" w:rsidRDefault="002A26AD" w:rsidP="00E10AC1">
      <w:pPr>
        <w:jc w:val="left"/>
      </w:pPr>
      <w:r>
        <w:t>INSPIRE</w:t>
      </w:r>
      <w:r w:rsidR="00E65E36">
        <w:t xml:space="preserve"> modelleert de relatie tussen kabels en de mantelbuis of </w:t>
      </w:r>
      <w:proofErr w:type="spellStart"/>
      <w:r w:rsidR="00E65E36">
        <w:t>kabel</w:t>
      </w:r>
      <w:r w:rsidR="00482647">
        <w:t>bed</w:t>
      </w:r>
      <w:proofErr w:type="spellEnd"/>
      <w:r w:rsidR="00E65E36">
        <w:t xml:space="preserve"> waar ze in liggen. </w:t>
      </w:r>
      <w:r w:rsidR="00E31B57">
        <w:t xml:space="preserve">Van belang is dat in IMKL2015 het </w:t>
      </w:r>
      <w:proofErr w:type="spellStart"/>
      <w:r w:rsidR="00E31B57">
        <w:t>kabelbed</w:t>
      </w:r>
      <w:proofErr w:type="spellEnd"/>
      <w:r w:rsidR="00E31B57">
        <w:t xml:space="preserve"> als aparte specialisatie van </w:t>
      </w:r>
      <w:proofErr w:type="spellStart"/>
      <w:r w:rsidR="00E31B57">
        <w:t>duct</w:t>
      </w:r>
      <w:proofErr w:type="spellEnd"/>
      <w:r w:rsidR="00E31B57">
        <w:t xml:space="preserve"> is gemodelleerd. Mantelbuis als specialisatie van Pipe. De buizen en leidingen zijn gemodelleerd op het niveau van de individuele leidingen. Voor Telecom kan er gebruik gemaakt worden van het </w:t>
      </w:r>
      <w:proofErr w:type="spellStart"/>
      <w:r w:rsidR="00E31B57">
        <w:t>kabelbed</w:t>
      </w:r>
      <w:proofErr w:type="spellEnd"/>
      <w:r w:rsidR="00E31B57">
        <w:t xml:space="preserve"> om gegroepeerde kabels uit te wisselen zonder de individuele kabelinformatie.</w:t>
      </w:r>
    </w:p>
    <w:p w:rsidR="00F9684A" w:rsidRDefault="00F9684A" w:rsidP="00E10AC1">
      <w:pPr>
        <w:jc w:val="left"/>
      </w:pPr>
    </w:p>
    <w:p w:rsidR="00E65E36" w:rsidRDefault="00E65E36" w:rsidP="00E10AC1">
      <w:pPr>
        <w:jc w:val="left"/>
      </w:pPr>
      <w:r>
        <w:t xml:space="preserve">De relaties die aangegeven kunnen worden </w:t>
      </w:r>
      <w:r w:rsidR="00F9684A">
        <w:t xml:space="preserve">met de respectievelijke associatie attributen </w:t>
      </w:r>
      <w:r>
        <w:t>zijn:</w:t>
      </w:r>
    </w:p>
    <w:p w:rsidR="00E65E36" w:rsidRDefault="00F9684A" w:rsidP="00E10AC1">
      <w:pPr>
        <w:jc w:val="left"/>
      </w:pPr>
      <w:proofErr w:type="spellStart"/>
      <w:r>
        <w:t>cables</w:t>
      </w:r>
      <w:proofErr w:type="spellEnd"/>
      <w:r>
        <w:t xml:space="preserve">: </w:t>
      </w:r>
      <w:r w:rsidR="00E65E36">
        <w:t>mantelbuis verwijst naar de kabels die er in liggen;</w:t>
      </w:r>
    </w:p>
    <w:p w:rsidR="00E65E36" w:rsidRDefault="00F9684A" w:rsidP="00E10AC1">
      <w:pPr>
        <w:jc w:val="left"/>
      </w:pPr>
      <w:proofErr w:type="spellStart"/>
      <w:r>
        <w:t>pipes</w:t>
      </w:r>
      <w:proofErr w:type="spellEnd"/>
      <w:r>
        <w:t xml:space="preserve">: </w:t>
      </w:r>
      <w:r w:rsidR="00E65E36">
        <w:t>mantelbuis verwijst naar buizen die er in liggen;</w:t>
      </w:r>
    </w:p>
    <w:p w:rsidR="00E65E36" w:rsidRDefault="00F9684A" w:rsidP="00E10AC1">
      <w:pPr>
        <w:jc w:val="left"/>
      </w:pPr>
      <w:proofErr w:type="spellStart"/>
      <w:r>
        <w:t>pipes</w:t>
      </w:r>
      <w:proofErr w:type="spellEnd"/>
      <w:r>
        <w:t xml:space="preserve">: </w:t>
      </w:r>
      <w:r w:rsidR="00E65E36">
        <w:t xml:space="preserve"> mantelbuis verwijst naa</w:t>
      </w:r>
      <w:r>
        <w:t>r mantelbuizen die er in liggen;</w:t>
      </w:r>
    </w:p>
    <w:p w:rsidR="00E65E36" w:rsidRDefault="00F9684A" w:rsidP="00E10AC1">
      <w:pPr>
        <w:jc w:val="left"/>
      </w:pPr>
      <w:proofErr w:type="spellStart"/>
      <w:r>
        <w:t>cables</w:t>
      </w:r>
      <w:proofErr w:type="spellEnd"/>
      <w:r>
        <w:t xml:space="preserve">: </w:t>
      </w:r>
      <w:proofErr w:type="spellStart"/>
      <w:r>
        <w:t>kabelbed</w:t>
      </w:r>
      <w:proofErr w:type="spellEnd"/>
      <w:r w:rsidR="00E65E36">
        <w:t xml:space="preserve"> verwijst naar de kabels die er in liggen;</w:t>
      </w:r>
    </w:p>
    <w:p w:rsidR="00E65E36" w:rsidRDefault="00F9684A" w:rsidP="00E10AC1">
      <w:pPr>
        <w:jc w:val="left"/>
      </w:pPr>
      <w:proofErr w:type="spellStart"/>
      <w:r>
        <w:t>pipes</w:t>
      </w:r>
      <w:proofErr w:type="spellEnd"/>
      <w:r>
        <w:t xml:space="preserve">: </w:t>
      </w:r>
      <w:proofErr w:type="spellStart"/>
      <w:r>
        <w:t>kabelbed</w:t>
      </w:r>
      <w:proofErr w:type="spellEnd"/>
      <w:r w:rsidR="00E65E36">
        <w:t xml:space="preserve"> verwijst naar buizen die er in liggen;</w:t>
      </w:r>
    </w:p>
    <w:p w:rsidR="00F9684A" w:rsidRDefault="00F9684A" w:rsidP="00E10AC1">
      <w:pPr>
        <w:jc w:val="left"/>
      </w:pPr>
      <w:proofErr w:type="spellStart"/>
      <w:r>
        <w:t>pipes:kabelbed</w:t>
      </w:r>
      <w:proofErr w:type="spellEnd"/>
      <w:r>
        <w:t xml:space="preserve"> verwijst naar de mantelbuizen die er in liggen;</w:t>
      </w:r>
    </w:p>
    <w:p w:rsidR="00F9684A" w:rsidRDefault="00F9684A" w:rsidP="00E10AC1">
      <w:pPr>
        <w:jc w:val="left"/>
      </w:pPr>
      <w:proofErr w:type="spellStart"/>
      <w:r>
        <w:t>ducts</w:t>
      </w:r>
      <w:proofErr w:type="spellEnd"/>
      <w:r>
        <w:t xml:space="preserve">: </w:t>
      </w:r>
      <w:proofErr w:type="spellStart"/>
      <w:r>
        <w:t>kabelbed</w:t>
      </w:r>
      <w:proofErr w:type="spellEnd"/>
      <w:r>
        <w:t xml:space="preserve"> verwijst naar kabelbedden die er in liggen.</w:t>
      </w:r>
    </w:p>
    <w:p w:rsidR="00F9684A" w:rsidRDefault="00F9684A" w:rsidP="00E65E36">
      <w:pPr>
        <w:spacing w:line="240" w:lineRule="auto"/>
        <w:jc w:val="left"/>
      </w:pPr>
    </w:p>
    <w:p w:rsidR="00E65E36" w:rsidRDefault="00E65E36" w:rsidP="00E65E36">
      <w:pPr>
        <w:spacing w:line="240" w:lineRule="auto"/>
        <w:jc w:val="left"/>
      </w:pPr>
    </w:p>
    <w:p w:rsidR="00E65E36" w:rsidRDefault="00E65E36" w:rsidP="00E65E36">
      <w:pPr>
        <w:spacing w:line="240" w:lineRule="auto"/>
        <w:jc w:val="left"/>
      </w:pPr>
      <w:r>
        <w:t>Deze relaties worden door de individuele kabels</w:t>
      </w:r>
      <w:r w:rsidR="00E10AC1">
        <w:t xml:space="preserve"> </w:t>
      </w:r>
      <w:r>
        <w:t>en</w:t>
      </w:r>
      <w:r w:rsidR="00E10AC1">
        <w:t xml:space="preserve"> </w:t>
      </w:r>
      <w:r>
        <w:t>leidingen overerft.</w:t>
      </w:r>
    </w:p>
    <w:p w:rsidR="00E65E36" w:rsidRDefault="00E65E36" w:rsidP="00E65E36">
      <w:pPr>
        <w:spacing w:line="240" w:lineRule="auto"/>
        <w:jc w:val="left"/>
      </w:pPr>
    </w:p>
    <w:p w:rsidR="00E65E36" w:rsidRDefault="00E65E36" w:rsidP="00E65E36">
      <w:pPr>
        <w:spacing w:line="240" w:lineRule="auto"/>
        <w:jc w:val="left"/>
      </w:pPr>
      <w:r>
        <w:t xml:space="preserve">Deze relaties zijn optioneel (want ze komen niet altijd voor) en </w:t>
      </w:r>
      <w:proofErr w:type="spellStart"/>
      <w:r>
        <w:t>voidable</w:t>
      </w:r>
      <w:proofErr w:type="spellEnd"/>
      <w:r>
        <w:t>.</w:t>
      </w:r>
    </w:p>
    <w:p w:rsidR="00910148" w:rsidDel="00587F2F" w:rsidRDefault="00910148" w:rsidP="00E65E36">
      <w:pPr>
        <w:spacing w:line="240" w:lineRule="auto"/>
        <w:jc w:val="left"/>
        <w:rPr>
          <w:del w:id="943" w:author="Paul Janssen" w:date="2017-01-29T15:31:00Z"/>
        </w:rPr>
      </w:pPr>
    </w:p>
    <w:p w:rsidR="003206BD" w:rsidRDefault="007D61BE" w:rsidP="00E65E36">
      <w:pPr>
        <w:spacing w:line="240" w:lineRule="auto"/>
        <w:jc w:val="left"/>
      </w:pPr>
      <w:del w:id="944" w:author="Paul Janssen" w:date="2017-01-29T15:31:00Z">
        <w:r w:rsidDel="00587F2F">
          <w:rPr>
            <w:noProof/>
          </w:rPr>
          <w:drawing>
            <wp:inline distT="0" distB="0" distL="0" distR="0">
              <wp:extent cx="5500370" cy="2873375"/>
              <wp:effectExtent l="0" t="0" r="0" b="0"/>
              <wp:docPr id="51" name="Afbeelding 50" descr="13. IMKL2015 RelatiesTussenCableDuctPipe.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KL2015 RelatiesTussenCableDuctPipe.wmf"/>
                      <pic:cNvPicPr/>
                    </pic:nvPicPr>
                    <pic:blipFill>
                      <a:blip r:embed="rId45" cstate="print"/>
                      <a:stretch>
                        <a:fillRect/>
                      </a:stretch>
                    </pic:blipFill>
                    <pic:spPr>
                      <a:xfrm>
                        <a:off x="0" y="0"/>
                        <a:ext cx="5500370" cy="2873375"/>
                      </a:xfrm>
                      <a:prstGeom prst="rect">
                        <a:avLst/>
                      </a:prstGeom>
                    </pic:spPr>
                  </pic:pic>
                </a:graphicData>
              </a:graphic>
            </wp:inline>
          </w:drawing>
        </w:r>
      </w:del>
      <w:ins w:id="945" w:author="Paul Janssen" w:date="2017-01-29T15:31:00Z">
        <w:r w:rsidR="00587F2F">
          <w:rPr>
            <w:noProof/>
          </w:rPr>
          <w:drawing>
            <wp:inline distT="0" distB="0" distL="0" distR="0">
              <wp:extent cx="5500370" cy="2860675"/>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3. IMKL2015 RelatiesTussenCableDuctPipe.wm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00370" cy="2860675"/>
                      </a:xfrm>
                      <a:prstGeom prst="rect">
                        <a:avLst/>
                      </a:prstGeom>
                    </pic:spPr>
                  </pic:pic>
                </a:graphicData>
              </a:graphic>
            </wp:inline>
          </w:drawing>
        </w:r>
      </w:ins>
    </w:p>
    <w:p w:rsidR="00DF5D89" w:rsidDel="00587F2F" w:rsidRDefault="003206BD" w:rsidP="00E65E36">
      <w:pPr>
        <w:spacing w:line="240" w:lineRule="auto"/>
        <w:jc w:val="left"/>
        <w:rPr>
          <w:del w:id="946" w:author="Paul Janssen" w:date="2017-01-29T15:31:00Z"/>
        </w:rPr>
      </w:pPr>
      <w:r>
        <w:t xml:space="preserve">Figuur </w:t>
      </w:r>
      <w:r w:rsidR="00F3608E">
        <w:t>5.13</w:t>
      </w:r>
      <w:r>
        <w:t xml:space="preserve">: </w:t>
      </w:r>
      <w:r w:rsidR="00E10AC1">
        <w:t xml:space="preserve">Relaties tussen buis, kabel en </w:t>
      </w:r>
      <w:proofErr w:type="spellStart"/>
      <w:r w:rsidR="00E10AC1">
        <w:t>duct</w:t>
      </w:r>
      <w:proofErr w:type="spellEnd"/>
      <w:r w:rsidR="00E10AC1">
        <w:t xml:space="preserve">. Bijvoorbeeld een </w:t>
      </w:r>
      <w:proofErr w:type="spellStart"/>
      <w:r w:rsidR="00E10AC1">
        <w:t>kabelbed</w:t>
      </w:r>
      <w:proofErr w:type="spellEnd"/>
      <w:r w:rsidR="00E10AC1">
        <w:t xml:space="preserve"> verwijst </w:t>
      </w:r>
      <w:r w:rsidR="003E45FA">
        <w:t xml:space="preserve">optioneel </w:t>
      </w:r>
      <w:r w:rsidR="00A75399">
        <w:t>naar de kabels die er in liggen; een m</w:t>
      </w:r>
      <w:r w:rsidR="00E10AC1">
        <w:t xml:space="preserve">antelbuis </w:t>
      </w:r>
      <w:r w:rsidR="003E45FA">
        <w:t xml:space="preserve">kan verwijzen naar de </w:t>
      </w:r>
      <w:r w:rsidR="00E10AC1">
        <w:t>kabels het bevat.</w:t>
      </w:r>
    </w:p>
    <w:p w:rsidR="00DF5D89" w:rsidRDefault="00DF5D89" w:rsidP="00E65E36">
      <w:pPr>
        <w:spacing w:line="240" w:lineRule="auto"/>
        <w:jc w:val="left"/>
      </w:pPr>
    </w:p>
    <w:p w:rsidR="0075108C" w:rsidRDefault="0075108C" w:rsidP="00E65E36">
      <w:pPr>
        <w:spacing w:line="240" w:lineRule="auto"/>
        <w:jc w:val="left"/>
        <w:rPr>
          <w:noProof/>
        </w:rPr>
      </w:pPr>
    </w:p>
    <w:p w:rsidR="0075108C" w:rsidRDefault="0075108C" w:rsidP="00E65E36">
      <w:pPr>
        <w:spacing w:line="240" w:lineRule="auto"/>
        <w:jc w:val="left"/>
        <w:rPr>
          <w:noProof/>
        </w:rPr>
      </w:pPr>
    </w:p>
    <w:p w:rsidR="0075108C" w:rsidRDefault="0075108C" w:rsidP="00E65E36">
      <w:pPr>
        <w:spacing w:line="240" w:lineRule="auto"/>
        <w:jc w:val="left"/>
        <w:rPr>
          <w:noProof/>
        </w:rPr>
      </w:pPr>
    </w:p>
    <w:p w:rsidR="0075108C" w:rsidRDefault="0075108C" w:rsidP="00E65E36">
      <w:pPr>
        <w:spacing w:line="240" w:lineRule="auto"/>
        <w:jc w:val="left"/>
        <w:rPr>
          <w:noProof/>
        </w:rPr>
      </w:pPr>
    </w:p>
    <w:p w:rsidR="0075108C" w:rsidRDefault="0075108C" w:rsidP="00E65E36">
      <w:pPr>
        <w:spacing w:line="240" w:lineRule="auto"/>
        <w:jc w:val="left"/>
        <w:rPr>
          <w:noProof/>
        </w:rPr>
      </w:pPr>
    </w:p>
    <w:p w:rsidR="0075108C" w:rsidRDefault="0075108C" w:rsidP="00E65E36">
      <w:pPr>
        <w:spacing w:line="240" w:lineRule="auto"/>
        <w:jc w:val="left"/>
        <w:rPr>
          <w:noProof/>
        </w:rPr>
      </w:pPr>
    </w:p>
    <w:p w:rsidR="0075108C" w:rsidRDefault="0075108C" w:rsidP="00E65E36">
      <w:pPr>
        <w:spacing w:line="240" w:lineRule="auto"/>
        <w:jc w:val="left"/>
        <w:rPr>
          <w:noProof/>
        </w:rPr>
      </w:pPr>
    </w:p>
    <w:p w:rsidR="0075108C" w:rsidRDefault="0075108C" w:rsidP="00E65E36">
      <w:pPr>
        <w:spacing w:line="240" w:lineRule="auto"/>
        <w:jc w:val="left"/>
        <w:rPr>
          <w:noProof/>
        </w:rPr>
      </w:pPr>
    </w:p>
    <w:p w:rsidR="007454FD" w:rsidRDefault="00855A12" w:rsidP="00E65E36">
      <w:pPr>
        <w:spacing w:line="240" w:lineRule="auto"/>
        <w:jc w:val="left"/>
        <w:rPr>
          <w:noProof/>
        </w:rPr>
      </w:pPr>
      <w:r>
        <w:rPr>
          <w:noProof/>
        </w:rPr>
        <w:drawing>
          <wp:anchor distT="0" distB="0" distL="114300" distR="114300" simplePos="0" relativeHeight="251634688" behindDoc="1" locked="0" layoutInCell="1" allowOverlap="1">
            <wp:simplePos x="0" y="0"/>
            <wp:positionH relativeFrom="column">
              <wp:posOffset>-1270</wp:posOffset>
            </wp:positionH>
            <wp:positionV relativeFrom="paragraph">
              <wp:posOffset>-848995</wp:posOffset>
            </wp:positionV>
            <wp:extent cx="2514600" cy="1905000"/>
            <wp:effectExtent l="19050" t="0" r="0" b="0"/>
            <wp:wrapTight wrapText="bothSides">
              <wp:wrapPolygon edited="0">
                <wp:start x="-164" y="0"/>
                <wp:lineTo x="-164" y="21384"/>
                <wp:lineTo x="21600" y="21384"/>
                <wp:lineTo x="21600" y="0"/>
                <wp:lineTo x="-164" y="0"/>
              </wp:wrapPolygon>
            </wp:wrapTight>
            <wp:docPr id="11" name="Afbeelding 10" descr="SAM_0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0331.JPG"/>
                    <pic:cNvPicPr/>
                  </pic:nvPicPr>
                  <pic:blipFill>
                    <a:blip r:embed="rId47" cstate="print"/>
                    <a:stretch>
                      <a:fillRect/>
                    </a:stretch>
                  </pic:blipFill>
                  <pic:spPr>
                    <a:xfrm>
                      <a:off x="0" y="0"/>
                      <a:ext cx="2514600" cy="1905000"/>
                    </a:xfrm>
                    <a:prstGeom prst="rect">
                      <a:avLst/>
                    </a:prstGeom>
                  </pic:spPr>
                </pic:pic>
              </a:graphicData>
            </a:graphic>
          </wp:anchor>
        </w:drawing>
      </w:r>
    </w:p>
    <w:p w:rsidR="00A11BC4" w:rsidRDefault="00A11BC4">
      <w:pPr>
        <w:spacing w:line="240" w:lineRule="auto"/>
        <w:ind w:left="708"/>
        <w:jc w:val="left"/>
        <w:rPr>
          <w:noProof/>
        </w:rPr>
      </w:pPr>
    </w:p>
    <w:p w:rsidR="00A11BC4" w:rsidRDefault="007454FD">
      <w:pPr>
        <w:spacing w:line="240" w:lineRule="auto"/>
        <w:ind w:left="708"/>
        <w:jc w:val="left"/>
      </w:pPr>
      <w:r>
        <w:rPr>
          <w:noProof/>
        </w:rPr>
        <w:t xml:space="preserve">Figuur </w:t>
      </w:r>
      <w:r w:rsidR="00F3608E">
        <w:rPr>
          <w:noProof/>
        </w:rPr>
        <w:t>5.14</w:t>
      </w:r>
      <w:r>
        <w:rPr>
          <w:noProof/>
        </w:rPr>
        <w:t xml:space="preserve">: </w:t>
      </w:r>
      <w:r w:rsidR="009E08D3" w:rsidRPr="009E7862">
        <w:t>Voorbeeld van een type mantelbuis met daarin weer een aantal mantelbuizen (</w:t>
      </w:r>
      <w:proofErr w:type="spellStart"/>
      <w:r w:rsidR="009E08D3" w:rsidRPr="009E7862">
        <w:t>hdpe</w:t>
      </w:r>
      <w:proofErr w:type="spellEnd"/>
      <w:r w:rsidR="009E08D3" w:rsidRPr="009E7862">
        <w:t xml:space="preserve">-buizen), waarvan één met een telecomkabel. </w:t>
      </w:r>
      <w:r>
        <w:rPr>
          <w:noProof/>
        </w:rPr>
        <w:t>Het model maakt verwijzingen tussen mantelbuizen en kabels mogelijk.</w:t>
      </w:r>
      <w:bookmarkStart w:id="947" w:name="_Toc399786897"/>
    </w:p>
    <w:p w:rsidR="003E3B48" w:rsidRDefault="003E3B48" w:rsidP="003E3B48">
      <w:pPr>
        <w:spacing w:line="240" w:lineRule="auto"/>
        <w:jc w:val="left"/>
      </w:pPr>
    </w:p>
    <w:p w:rsidR="003E3B48" w:rsidRDefault="00587F2F" w:rsidP="003E3B48">
      <w:pPr>
        <w:spacing w:line="240" w:lineRule="auto"/>
        <w:jc w:val="left"/>
      </w:pPr>
      <w:r>
        <w:rPr>
          <w:noProof/>
        </w:rPr>
        <w:drawing>
          <wp:anchor distT="0" distB="0" distL="114300" distR="114300" simplePos="0" relativeHeight="251638784" behindDoc="1" locked="0" layoutInCell="1" allowOverlap="1">
            <wp:simplePos x="0" y="0"/>
            <wp:positionH relativeFrom="column">
              <wp:posOffset>349637</wp:posOffset>
            </wp:positionH>
            <wp:positionV relativeFrom="paragraph">
              <wp:posOffset>66040</wp:posOffset>
            </wp:positionV>
            <wp:extent cx="2517140" cy="1844675"/>
            <wp:effectExtent l="19050" t="0" r="0" b="0"/>
            <wp:wrapTight wrapText="bothSides">
              <wp:wrapPolygon edited="0">
                <wp:start x="-163" y="0"/>
                <wp:lineTo x="-163" y="21414"/>
                <wp:lineTo x="21578" y="21414"/>
                <wp:lineTo x="21578" y="0"/>
                <wp:lineTo x="-163" y="0"/>
              </wp:wrapPolygon>
            </wp:wrapTight>
            <wp:docPr id="26"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2517140" cy="1844675"/>
                    </a:xfrm>
                    <a:prstGeom prst="rect">
                      <a:avLst/>
                    </a:prstGeom>
                    <a:noFill/>
                    <a:ln w="9525">
                      <a:noFill/>
                      <a:miter lim="800000"/>
                      <a:headEnd/>
                      <a:tailEnd/>
                    </a:ln>
                  </pic:spPr>
                </pic:pic>
              </a:graphicData>
            </a:graphic>
          </wp:anchor>
        </w:drawing>
      </w:r>
    </w:p>
    <w:p w:rsidR="003E3B48" w:rsidRDefault="003E3B48" w:rsidP="003E3B48">
      <w:pPr>
        <w:spacing w:line="240" w:lineRule="auto"/>
        <w:jc w:val="left"/>
      </w:pPr>
    </w:p>
    <w:p w:rsidR="003E3B48" w:rsidRDefault="003E3B48" w:rsidP="003E3B48">
      <w:pPr>
        <w:spacing w:line="240" w:lineRule="auto"/>
        <w:jc w:val="left"/>
      </w:pPr>
    </w:p>
    <w:p w:rsidR="003E3B48" w:rsidRDefault="003E3B48" w:rsidP="003E3B48">
      <w:pPr>
        <w:spacing w:line="240" w:lineRule="auto"/>
        <w:jc w:val="left"/>
      </w:pPr>
    </w:p>
    <w:p w:rsidR="00953A6F" w:rsidRDefault="00953A6F" w:rsidP="003E3B48">
      <w:pPr>
        <w:spacing w:line="240" w:lineRule="auto"/>
        <w:jc w:val="left"/>
      </w:pPr>
    </w:p>
    <w:p w:rsidR="00953A6F" w:rsidRDefault="00953A6F" w:rsidP="003E3B48">
      <w:pPr>
        <w:spacing w:line="240" w:lineRule="auto"/>
        <w:jc w:val="left"/>
      </w:pPr>
    </w:p>
    <w:p w:rsidR="00953A6F" w:rsidRDefault="00953A6F" w:rsidP="003E3B48">
      <w:pPr>
        <w:spacing w:line="240" w:lineRule="auto"/>
        <w:jc w:val="left"/>
      </w:pPr>
    </w:p>
    <w:p w:rsidR="00953A6F" w:rsidRDefault="00953A6F" w:rsidP="003E3B48">
      <w:pPr>
        <w:spacing w:line="240" w:lineRule="auto"/>
        <w:jc w:val="left"/>
      </w:pPr>
    </w:p>
    <w:p w:rsidR="003E3B48" w:rsidRDefault="003E3B48" w:rsidP="003E3B48">
      <w:pPr>
        <w:spacing w:line="240" w:lineRule="auto"/>
        <w:jc w:val="left"/>
      </w:pPr>
    </w:p>
    <w:p w:rsidR="003E3B48" w:rsidRDefault="003E3B48" w:rsidP="003E3B48">
      <w:pPr>
        <w:spacing w:line="240" w:lineRule="auto"/>
        <w:jc w:val="left"/>
      </w:pPr>
    </w:p>
    <w:p w:rsidR="003E3B48" w:rsidRDefault="003E3B48" w:rsidP="003E3B48">
      <w:pPr>
        <w:spacing w:line="240" w:lineRule="auto"/>
        <w:jc w:val="left"/>
        <w:rPr>
          <w:noProof/>
        </w:rPr>
      </w:pPr>
    </w:p>
    <w:p w:rsidR="00DC7808" w:rsidRDefault="006F2CE2" w:rsidP="003E3B48">
      <w:pPr>
        <w:spacing w:line="240" w:lineRule="auto"/>
        <w:jc w:val="left"/>
        <w:rPr>
          <w:noProof/>
        </w:rPr>
      </w:pPr>
      <w:r>
        <w:rPr>
          <w:noProof/>
        </w:rPr>
        <w:t xml:space="preserve">Figuur </w:t>
      </w:r>
      <w:r w:rsidR="00F3608E">
        <w:rPr>
          <w:noProof/>
        </w:rPr>
        <w:t>5.15</w:t>
      </w:r>
      <w:r>
        <w:rPr>
          <w:noProof/>
        </w:rPr>
        <w:t>:</w:t>
      </w:r>
      <w:r w:rsidR="007454FD">
        <w:rPr>
          <w:noProof/>
        </w:rPr>
        <w:t xml:space="preserve">  </w:t>
      </w:r>
      <w:r>
        <w:rPr>
          <w:noProof/>
        </w:rPr>
        <w:t>Mantelbuizen worden samen in een kabelbed gelegd.</w:t>
      </w:r>
      <w:r w:rsidR="007454FD" w:rsidRPr="003E3B48">
        <w:rPr>
          <w:noProof/>
        </w:rPr>
        <w:t xml:space="preserve"> Het model maakt de verwijzing tussen kabelbed en de daarin liggende mantelbuizen of kabels en leidingen mogelijk.</w:t>
      </w:r>
    </w:p>
    <w:p w:rsidR="00EE7BB1" w:rsidRDefault="00EE7BB1"/>
    <w:p w:rsidR="00E65E36" w:rsidRPr="009D365E" w:rsidRDefault="00E65E36" w:rsidP="00E65E36">
      <w:pPr>
        <w:pStyle w:val="subparagraaftitel"/>
      </w:pPr>
      <w:bookmarkStart w:id="948" w:name="_Toc434874137"/>
      <w:bookmarkStart w:id="949" w:name="_Toc434874206"/>
      <w:bookmarkStart w:id="950" w:name="_Toc434874289"/>
      <w:bookmarkStart w:id="951" w:name="_Toc434874357"/>
      <w:bookmarkStart w:id="952" w:name="_Toc434874634"/>
      <w:bookmarkStart w:id="953" w:name="_Toc434933267"/>
      <w:bookmarkStart w:id="954" w:name="_Toc434940500"/>
      <w:bookmarkStart w:id="955" w:name="_Toc434941817"/>
      <w:bookmarkStart w:id="956" w:name="_Toc434943358"/>
      <w:bookmarkStart w:id="957" w:name="_Toc434943789"/>
      <w:bookmarkStart w:id="958" w:name="_Toc434956113"/>
      <w:bookmarkStart w:id="959" w:name="_Toc434874138"/>
      <w:bookmarkStart w:id="960" w:name="_Toc434874207"/>
      <w:bookmarkStart w:id="961" w:name="_Toc434874290"/>
      <w:bookmarkStart w:id="962" w:name="_Toc434874358"/>
      <w:bookmarkStart w:id="963" w:name="_Toc434874635"/>
      <w:bookmarkStart w:id="964" w:name="_Toc434933268"/>
      <w:bookmarkStart w:id="965" w:name="_Toc434940501"/>
      <w:bookmarkStart w:id="966" w:name="_Toc434941818"/>
      <w:bookmarkStart w:id="967" w:name="_Toc434943359"/>
      <w:bookmarkStart w:id="968" w:name="_Toc434943790"/>
      <w:bookmarkStart w:id="969" w:name="_Toc434956114"/>
      <w:bookmarkStart w:id="970" w:name="_Toc473473894"/>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r w:rsidRPr="009D365E">
        <w:lastRenderedPageBreak/>
        <w:t>Diagram per type kabel of leiding</w:t>
      </w:r>
      <w:r w:rsidR="00283BD6">
        <w:t>.</w:t>
      </w:r>
      <w:bookmarkEnd w:id="947"/>
      <w:bookmarkEnd w:id="970"/>
    </w:p>
    <w:p w:rsidR="00E65E36" w:rsidRPr="00B27106" w:rsidRDefault="00E65E36" w:rsidP="00E65E36">
      <w:r>
        <w:t>De volgende paragrafen behandelen de specifieke type</w:t>
      </w:r>
      <w:r w:rsidR="00031B8A">
        <w:t>n</w:t>
      </w:r>
      <w:r>
        <w:t xml:space="preserve"> kabel of leidingen. Het bevat de informatie van vorige paragrafen maar dan bekeken van uit de concrete objecten uit specifieke netten. De diagrammen zijn onderling erg vergelijkbaar.</w:t>
      </w:r>
    </w:p>
    <w:p w:rsidR="00F3608E" w:rsidRDefault="00F3608E" w:rsidP="00E65E36">
      <w:pPr>
        <w:pStyle w:val="subparagraaftitel"/>
        <w:sectPr w:rsidR="00F3608E" w:rsidSect="00672722">
          <w:pgSz w:w="11906" w:h="16838" w:code="9"/>
          <w:pgMar w:top="2552" w:right="1622" w:bottom="1531" w:left="1622" w:header="0" w:footer="57" w:gutter="0"/>
          <w:cols w:space="708"/>
          <w:docGrid w:linePitch="360"/>
        </w:sectPr>
      </w:pPr>
      <w:bookmarkStart w:id="971" w:name="_Toc399786898"/>
    </w:p>
    <w:p w:rsidR="00E65E36" w:rsidRDefault="00E65E36" w:rsidP="00E65E36">
      <w:pPr>
        <w:pStyle w:val="subparagraaftitel"/>
      </w:pPr>
      <w:bookmarkStart w:id="972" w:name="_Toc473473895"/>
      <w:r>
        <w:lastRenderedPageBreak/>
        <w:t>Elektriciteitskabel</w:t>
      </w:r>
      <w:bookmarkEnd w:id="971"/>
      <w:r w:rsidR="00283BD6">
        <w:t>.</w:t>
      </w:r>
      <w:bookmarkEnd w:id="972"/>
    </w:p>
    <w:p w:rsidR="00322340" w:rsidRDefault="00322340" w:rsidP="00E65E36">
      <w:pPr>
        <w:jc w:val="left"/>
      </w:pPr>
    </w:p>
    <w:p w:rsidR="00150E41" w:rsidRDefault="00150E41" w:rsidP="00E65E36">
      <w:r>
        <w:t>Definitie: Een aansluiting of reeks aansluitingen van een nutsvoorzieningennet voor het overbrengen van elektriciteit van de ene locatie naar een andere.</w:t>
      </w:r>
    </w:p>
    <w:p w:rsidR="00150E41" w:rsidRDefault="00150E41" w:rsidP="00E65E36">
      <w:r>
        <w:t>Bron: INSPIRE</w:t>
      </w:r>
    </w:p>
    <w:p w:rsidR="00150E41" w:rsidRDefault="00150E41" w:rsidP="00E65E36"/>
    <w:p w:rsidR="00E65E36" w:rsidRDefault="00587F2F" w:rsidP="00E65E36">
      <w:pPr>
        <w:rPr>
          <w:ins w:id="973" w:author="Paul Janssen" w:date="2017-01-29T15:32:00Z"/>
        </w:rPr>
      </w:pPr>
      <w:ins w:id="974" w:author="Paul Janssen" w:date="2017-01-29T15:32:00Z">
        <w:r>
          <w:rPr>
            <w:noProof/>
          </w:rPr>
          <w:drawing>
            <wp:anchor distT="0" distB="0" distL="114300" distR="114300" simplePos="0" relativeHeight="251660288" behindDoc="0" locked="0" layoutInCell="1" allowOverlap="1">
              <wp:simplePos x="0" y="0"/>
              <wp:positionH relativeFrom="column">
                <wp:posOffset>-43815</wp:posOffset>
              </wp:positionH>
              <wp:positionV relativeFrom="paragraph">
                <wp:posOffset>1041367</wp:posOffset>
              </wp:positionV>
              <wp:extent cx="5500370" cy="5451475"/>
              <wp:effectExtent l="0" t="0" r="0" b="0"/>
              <wp:wrapTopAndBottom/>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 IMKL2015 Elektriciteitskabel.wm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00370" cy="5451475"/>
                      </a:xfrm>
                      <a:prstGeom prst="rect">
                        <a:avLst/>
                      </a:prstGeom>
                    </pic:spPr>
                  </pic:pic>
                </a:graphicData>
              </a:graphic>
              <wp14:sizeRelH relativeFrom="page">
                <wp14:pctWidth>0</wp14:pctWidth>
              </wp14:sizeRelH>
              <wp14:sizeRelV relativeFrom="page">
                <wp14:pctHeight>0</wp14:pctHeight>
              </wp14:sizeRelV>
            </wp:anchor>
          </w:drawing>
        </w:r>
      </w:ins>
      <w:del w:id="975" w:author="Paul Janssen" w:date="2017-01-29T15:31:00Z">
        <w:r w:rsidR="00AF5A3D" w:rsidDel="00587F2F">
          <w:rPr>
            <w:noProof/>
          </w:rPr>
          <w:drawing>
            <wp:anchor distT="0" distB="0" distL="114300" distR="114300" simplePos="0" relativeHeight="251644928" behindDoc="0" locked="0" layoutInCell="1" allowOverlap="1">
              <wp:simplePos x="0" y="0"/>
              <wp:positionH relativeFrom="column">
                <wp:posOffset>10160</wp:posOffset>
              </wp:positionH>
              <wp:positionV relativeFrom="paragraph">
                <wp:posOffset>1017270</wp:posOffset>
              </wp:positionV>
              <wp:extent cx="5501640" cy="5470525"/>
              <wp:effectExtent l="0" t="0" r="0" b="0"/>
              <wp:wrapTopAndBottom/>
              <wp:docPr id="16" name="Afbeelding 15" descr="14. IMKL2015 Elektriciteitskabel.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IMKL2015 Elektriciteitskabel.wmf"/>
                      <pic:cNvPicPr/>
                    </pic:nvPicPr>
                    <pic:blipFill>
                      <a:blip r:embed="rId50" cstate="print"/>
                      <a:stretch>
                        <a:fillRect/>
                      </a:stretch>
                    </pic:blipFill>
                    <pic:spPr>
                      <a:xfrm>
                        <a:off x="0" y="0"/>
                        <a:ext cx="5501640" cy="5470525"/>
                      </a:xfrm>
                      <a:prstGeom prst="rect">
                        <a:avLst/>
                      </a:prstGeom>
                    </pic:spPr>
                  </pic:pic>
                </a:graphicData>
              </a:graphic>
            </wp:anchor>
          </w:drawing>
        </w:r>
      </w:del>
      <w:r w:rsidR="00E65E36">
        <w:t xml:space="preserve">De elektriciteitskabel overerft van </w:t>
      </w:r>
      <w:r w:rsidR="002A26AD">
        <w:t>INSPIRE</w:t>
      </w:r>
      <w:r w:rsidR="00E65E36">
        <w:t xml:space="preserve"> </w:t>
      </w:r>
      <w:proofErr w:type="spellStart"/>
      <w:r w:rsidR="00E65E36">
        <w:t>ope</w:t>
      </w:r>
      <w:r w:rsidR="00C01AE5">
        <w:t>ratingVoltage</w:t>
      </w:r>
      <w:proofErr w:type="spellEnd"/>
      <w:r w:rsidR="00C01AE5">
        <w:t xml:space="preserve"> en </w:t>
      </w:r>
      <w:proofErr w:type="spellStart"/>
      <w:r w:rsidR="00C01AE5">
        <w:t>nominalVoltage</w:t>
      </w:r>
      <w:proofErr w:type="spellEnd"/>
      <w:r w:rsidR="00C01AE5">
        <w:t xml:space="preserve"> en via </w:t>
      </w:r>
      <w:proofErr w:type="spellStart"/>
      <w:r w:rsidR="00C01AE5">
        <w:t>UtilityLinkSet</w:t>
      </w:r>
      <w:proofErr w:type="spellEnd"/>
      <w:r w:rsidR="00C01AE5">
        <w:t xml:space="preserve"> is de status</w:t>
      </w:r>
      <w:r w:rsidR="004532E6">
        <w:t xml:space="preserve">, </w:t>
      </w:r>
      <w:proofErr w:type="spellStart"/>
      <w:r w:rsidR="004532E6">
        <w:t>warningTypeen</w:t>
      </w:r>
      <w:proofErr w:type="spellEnd"/>
      <w:r w:rsidR="004532E6">
        <w:t xml:space="preserve"> </w:t>
      </w:r>
      <w:r w:rsidR="00C01AE5">
        <w:t>het distributietype opgenomen</w:t>
      </w:r>
      <w:r w:rsidR="00E65E36">
        <w:t xml:space="preserve">. </w:t>
      </w:r>
      <w:r w:rsidR="003E45FA">
        <w:t xml:space="preserve">Het distributietype is daarbij geen verplichte WION informatie. </w:t>
      </w:r>
      <w:proofErr w:type="spellStart"/>
      <w:r w:rsidR="004532E6">
        <w:t>WarningType</w:t>
      </w:r>
      <w:proofErr w:type="spellEnd"/>
      <w:r w:rsidR="004532E6">
        <w:t xml:space="preserve"> is een boven</w:t>
      </w:r>
      <w:r w:rsidR="00120412">
        <w:t xml:space="preserve"> de kabel liggend</w:t>
      </w:r>
      <w:r w:rsidR="004532E6">
        <w:t xml:space="preserve"> waarschuwingsmechanisme voor een ondergronds netelement. </w:t>
      </w:r>
      <w:r w:rsidR="00E65E36" w:rsidRPr="007F1136">
        <w:t>Het attribuut “</w:t>
      </w:r>
      <w:proofErr w:type="spellStart"/>
      <w:r w:rsidR="00E65E36" w:rsidRPr="007F1136">
        <w:t>operatingVoltage</w:t>
      </w:r>
      <w:proofErr w:type="spellEnd"/>
      <w:r w:rsidR="00E65E36" w:rsidRPr="007F1136">
        <w:t>” beschrijft de gebruiks- of bedrijfsspanning op de leiding.</w:t>
      </w:r>
      <w:r w:rsidR="00E65E36">
        <w:t xml:space="preserve"> </w:t>
      </w:r>
      <w:r w:rsidR="00E65E36" w:rsidRPr="007F1136">
        <w:t>“</w:t>
      </w:r>
      <w:proofErr w:type="spellStart"/>
      <w:r w:rsidR="00E65E36" w:rsidRPr="007F1136">
        <w:t>nominalVoltage</w:t>
      </w:r>
      <w:proofErr w:type="spellEnd"/>
      <w:r w:rsidR="00E65E36" w:rsidRPr="007F1136">
        <w:t>” beschrijft de nominale systeemspanning op de plaats van levering.</w:t>
      </w:r>
      <w:r w:rsidR="00C01AE5">
        <w:t xml:space="preserve"> Voor de rest gelden de </w:t>
      </w:r>
      <w:proofErr w:type="spellStart"/>
      <w:r w:rsidR="00C01AE5">
        <w:t>KabelEnleiding</w:t>
      </w:r>
      <w:proofErr w:type="spellEnd"/>
      <w:r w:rsidR="00C01AE5">
        <w:t xml:space="preserve"> attributen</w:t>
      </w:r>
      <w:r w:rsidR="003E45FA">
        <w:t>.</w:t>
      </w:r>
    </w:p>
    <w:p w:rsidR="00587F2F" w:rsidRDefault="00587F2F" w:rsidP="00E65E36"/>
    <w:p w:rsidR="00910148" w:rsidRDefault="00910148" w:rsidP="00E65E36"/>
    <w:p w:rsidR="00AF5A3D" w:rsidRDefault="00AF5A3D" w:rsidP="00E65E36"/>
    <w:p w:rsidR="00910148" w:rsidRDefault="00910148" w:rsidP="00E65E36"/>
    <w:p w:rsidR="00953A6F" w:rsidRDefault="00953A6F" w:rsidP="00E65E36"/>
    <w:p w:rsidR="003206BD" w:rsidDel="00587F2F" w:rsidRDefault="003206BD" w:rsidP="00E65E36">
      <w:pPr>
        <w:rPr>
          <w:del w:id="976" w:author="Paul Janssen" w:date="2017-01-29T15:32:00Z"/>
        </w:rPr>
      </w:pPr>
      <w:bookmarkStart w:id="977" w:name="_Toc473467877"/>
      <w:bookmarkStart w:id="978" w:name="_Toc473473896"/>
      <w:bookmarkEnd w:id="977"/>
      <w:bookmarkEnd w:id="978"/>
    </w:p>
    <w:p w:rsidR="003206BD" w:rsidDel="00587F2F" w:rsidRDefault="003206BD" w:rsidP="00E65E36">
      <w:pPr>
        <w:rPr>
          <w:del w:id="979" w:author="Paul Janssen" w:date="2017-01-29T15:32:00Z"/>
        </w:rPr>
      </w:pPr>
      <w:bookmarkStart w:id="980" w:name="_Toc473467878"/>
      <w:bookmarkStart w:id="981" w:name="_Toc473473897"/>
      <w:bookmarkEnd w:id="980"/>
      <w:bookmarkEnd w:id="981"/>
    </w:p>
    <w:p w:rsidR="00E65E36" w:rsidRDefault="00E65E36" w:rsidP="00E65E36">
      <w:pPr>
        <w:pStyle w:val="subparagraaftitel"/>
      </w:pPr>
      <w:bookmarkStart w:id="982" w:name="_Toc399786899"/>
      <w:bookmarkStart w:id="983" w:name="_Toc473473898"/>
      <w:r>
        <w:t>Telecom</w:t>
      </w:r>
      <w:r w:rsidR="00031B8A">
        <w:t>municatie</w:t>
      </w:r>
      <w:r>
        <w:t>kabel</w:t>
      </w:r>
      <w:bookmarkEnd w:id="982"/>
      <w:r w:rsidR="00283BD6">
        <w:t>.</w:t>
      </w:r>
      <w:bookmarkEnd w:id="983"/>
    </w:p>
    <w:p w:rsidR="00322340" w:rsidRDefault="00322340" w:rsidP="00E65E36">
      <w:pPr>
        <w:jc w:val="left"/>
      </w:pPr>
    </w:p>
    <w:p w:rsidR="00150E41" w:rsidRDefault="00150E41" w:rsidP="00E65E36">
      <w:r>
        <w:t>Definitie:</w:t>
      </w:r>
      <w:r w:rsidR="00D83932" w:rsidRPr="00D83932">
        <w:t xml:space="preserve"> </w:t>
      </w:r>
      <w:r w:rsidR="00D83932">
        <w:t>Een aansluiting of reeks aansluitingen van een nutsvoorzieningennet voor het overbrengen van signaalinformatie van de ene locatie naar een andere.</w:t>
      </w:r>
    </w:p>
    <w:p w:rsidR="00B95936" w:rsidRDefault="00B95936" w:rsidP="00E65E36">
      <w:r>
        <w:t>Bron: INSPIRE</w:t>
      </w:r>
    </w:p>
    <w:p w:rsidR="00150E41" w:rsidRDefault="00150E41" w:rsidP="00E65E36"/>
    <w:p w:rsidR="004532E6" w:rsidRDefault="00E65E36" w:rsidP="004532E6">
      <w:r>
        <w:t xml:space="preserve">Van </w:t>
      </w:r>
      <w:r w:rsidR="002A26AD">
        <w:t>INSPIRE</w:t>
      </w:r>
      <w:r>
        <w:t xml:space="preserve"> wordt ee</w:t>
      </w:r>
      <w:r w:rsidR="00C01AE5">
        <w:t xml:space="preserve">n </w:t>
      </w:r>
      <w:proofErr w:type="spellStart"/>
      <w:r w:rsidR="00C01AE5">
        <w:t>CableMaterialType</w:t>
      </w:r>
      <w:proofErr w:type="spellEnd"/>
      <w:r w:rsidR="00C01AE5">
        <w:t xml:space="preserve"> toegevoegd en </w:t>
      </w:r>
      <w:r w:rsidR="004532E6">
        <w:t xml:space="preserve">via </w:t>
      </w:r>
      <w:proofErr w:type="spellStart"/>
      <w:r w:rsidR="004532E6">
        <w:t>UtilityLinkSet</w:t>
      </w:r>
      <w:proofErr w:type="spellEnd"/>
      <w:r w:rsidR="004532E6">
        <w:t xml:space="preserve"> is de status, </w:t>
      </w:r>
      <w:proofErr w:type="spellStart"/>
      <w:r w:rsidR="004532E6">
        <w:t>warningType</w:t>
      </w:r>
      <w:proofErr w:type="spellEnd"/>
      <w:r w:rsidR="004532E6">
        <w:t xml:space="preserve"> en het distributietype opgenomen. Het distributietype is daarbij geen verplichte WION informatie. </w:t>
      </w:r>
      <w:proofErr w:type="spellStart"/>
      <w:r w:rsidR="00120412">
        <w:t>WarningType</w:t>
      </w:r>
      <w:proofErr w:type="spellEnd"/>
      <w:r w:rsidR="00120412">
        <w:t xml:space="preserve"> is een boven de kabel liggend waarschuwingsmechanisme voor een ondergronds netelement.</w:t>
      </w:r>
      <w:r w:rsidR="004532E6">
        <w:t xml:space="preserve"> Voor de rest gelden de </w:t>
      </w:r>
      <w:proofErr w:type="spellStart"/>
      <w:r w:rsidR="004532E6">
        <w:t>KabelEnleiding</w:t>
      </w:r>
      <w:proofErr w:type="spellEnd"/>
      <w:r w:rsidR="004532E6">
        <w:t xml:space="preserve"> attributen.</w:t>
      </w:r>
    </w:p>
    <w:p w:rsidR="00E65E36" w:rsidRDefault="00587F2F" w:rsidP="00E65E36">
      <w:ins w:id="984" w:author="Paul Janssen" w:date="2017-01-29T15:32:00Z">
        <w:r>
          <w:rPr>
            <w:noProof/>
          </w:rPr>
          <w:drawing>
            <wp:anchor distT="0" distB="0" distL="114300" distR="114300" simplePos="0" relativeHeight="251662336" behindDoc="0" locked="0" layoutInCell="1" allowOverlap="1">
              <wp:simplePos x="0" y="0"/>
              <wp:positionH relativeFrom="column">
                <wp:posOffset>3233</wp:posOffset>
              </wp:positionH>
              <wp:positionV relativeFrom="paragraph">
                <wp:posOffset>197667</wp:posOffset>
              </wp:positionV>
              <wp:extent cx="5500370" cy="4398010"/>
              <wp:effectExtent l="0" t="0" r="0" b="0"/>
              <wp:wrapTopAndBottom/>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5. IMKL2015 TelecommunicationsCable.wm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00370" cy="4398010"/>
                      </a:xfrm>
                      <a:prstGeom prst="rect">
                        <a:avLst/>
                      </a:prstGeom>
                    </pic:spPr>
                  </pic:pic>
                </a:graphicData>
              </a:graphic>
              <wp14:sizeRelH relativeFrom="page">
                <wp14:pctWidth>0</wp14:pctWidth>
              </wp14:sizeRelH>
              <wp14:sizeRelV relativeFrom="page">
                <wp14:pctHeight>0</wp14:pctHeight>
              </wp14:sizeRelV>
            </wp:anchor>
          </w:drawing>
        </w:r>
      </w:ins>
      <w:del w:id="985" w:author="Paul Janssen" w:date="2017-01-29T15:32:00Z">
        <w:r w:rsidR="00AF5A3D" w:rsidDel="00587F2F">
          <w:rPr>
            <w:noProof/>
          </w:rPr>
          <w:drawing>
            <wp:anchor distT="0" distB="0" distL="114300" distR="114300" simplePos="0" relativeHeight="251645952" behindDoc="0" locked="0" layoutInCell="1" allowOverlap="1">
              <wp:simplePos x="0" y="0"/>
              <wp:positionH relativeFrom="column">
                <wp:posOffset>13335</wp:posOffset>
              </wp:positionH>
              <wp:positionV relativeFrom="paragraph">
                <wp:posOffset>139700</wp:posOffset>
              </wp:positionV>
              <wp:extent cx="5501640" cy="4413885"/>
              <wp:effectExtent l="0" t="0" r="0" b="0"/>
              <wp:wrapTopAndBottom/>
              <wp:docPr id="21" name="Afbeelding 20" descr="15. IMKL2015 TelecommunicationsCable.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MKL2015 TelecommunicationsCable.wmf"/>
                      <pic:cNvPicPr/>
                    </pic:nvPicPr>
                    <pic:blipFill>
                      <a:blip r:embed="rId52" cstate="print"/>
                      <a:stretch>
                        <a:fillRect/>
                      </a:stretch>
                    </pic:blipFill>
                    <pic:spPr>
                      <a:xfrm>
                        <a:off x="0" y="0"/>
                        <a:ext cx="5501640" cy="4413885"/>
                      </a:xfrm>
                      <a:prstGeom prst="rect">
                        <a:avLst/>
                      </a:prstGeom>
                    </pic:spPr>
                  </pic:pic>
                </a:graphicData>
              </a:graphic>
            </wp:anchor>
          </w:drawing>
        </w:r>
      </w:del>
    </w:p>
    <w:p w:rsidR="00910148" w:rsidRDefault="00910148" w:rsidP="00E65E36"/>
    <w:p w:rsidR="0052388B" w:rsidRDefault="0052388B" w:rsidP="00E65E36"/>
    <w:p w:rsidR="00E65E36" w:rsidRDefault="00E65E36" w:rsidP="00E65E36">
      <w:pPr>
        <w:jc w:val="left"/>
      </w:pPr>
    </w:p>
    <w:p w:rsidR="00E65E36" w:rsidRDefault="00E65E36" w:rsidP="00E65E36">
      <w:pPr>
        <w:jc w:val="left"/>
      </w:pPr>
    </w:p>
    <w:p w:rsidR="00E65E36" w:rsidRDefault="00E65E36" w:rsidP="00E65E36">
      <w:pPr>
        <w:jc w:val="left"/>
      </w:pPr>
    </w:p>
    <w:p w:rsidR="00E65E36" w:rsidRDefault="00E65E36" w:rsidP="00E65E36">
      <w:pPr>
        <w:spacing w:line="240" w:lineRule="auto"/>
        <w:jc w:val="left"/>
        <w:rPr>
          <w:sz w:val="20"/>
        </w:rPr>
      </w:pPr>
      <w:r>
        <w:br w:type="page"/>
      </w:r>
    </w:p>
    <w:p w:rsidR="00E65E36" w:rsidRDefault="00E65E36" w:rsidP="00E65E36">
      <w:pPr>
        <w:pStyle w:val="subparagraaftitel"/>
      </w:pPr>
      <w:bookmarkStart w:id="986" w:name="_Toc399786900"/>
      <w:bookmarkStart w:id="987" w:name="_Toc473473899"/>
      <w:r>
        <w:lastRenderedPageBreak/>
        <w:t>Olie-gas-</w:t>
      </w:r>
      <w:proofErr w:type="spellStart"/>
      <w:r>
        <w:t>chemicalienpijpleiding</w:t>
      </w:r>
      <w:bookmarkEnd w:id="986"/>
      <w:proofErr w:type="spellEnd"/>
      <w:r w:rsidR="00283BD6">
        <w:t>.</w:t>
      </w:r>
      <w:bookmarkEnd w:id="987"/>
    </w:p>
    <w:p w:rsidR="00322340" w:rsidRDefault="00322340" w:rsidP="00E65E36">
      <w:pPr>
        <w:jc w:val="left"/>
      </w:pPr>
    </w:p>
    <w:p w:rsidR="00150E41" w:rsidRDefault="00150E41" w:rsidP="00E65E36">
      <w:pPr>
        <w:jc w:val="left"/>
      </w:pPr>
      <w:r>
        <w:t>Definitie</w:t>
      </w:r>
      <w:r w:rsidR="00FA6AA6">
        <w:t>: Een pijpleiding voor het overbrengen van olie, gas of chemicaliën van de ene locatie naar een andere.</w:t>
      </w:r>
    </w:p>
    <w:p w:rsidR="00FA6AA6" w:rsidRDefault="00FA6AA6" w:rsidP="00E65E36">
      <w:pPr>
        <w:jc w:val="left"/>
      </w:pPr>
      <w:r>
        <w:t>Bron: INSPIRE</w:t>
      </w:r>
    </w:p>
    <w:p w:rsidR="00150E41" w:rsidRDefault="00150E41" w:rsidP="00E65E36">
      <w:pPr>
        <w:jc w:val="left"/>
      </w:pPr>
    </w:p>
    <w:p w:rsidR="004532E6" w:rsidRDefault="00E65E36" w:rsidP="004532E6">
      <w:r>
        <w:t xml:space="preserve">Uit </w:t>
      </w:r>
      <w:r w:rsidR="002A26AD">
        <w:t>INSPIRE</w:t>
      </w:r>
      <w:r w:rsidR="00C01AE5">
        <w:t xml:space="preserve"> wordt </w:t>
      </w:r>
      <w:proofErr w:type="spellStart"/>
      <w:r w:rsidR="00C01AE5">
        <w:t>oilGasChem</w:t>
      </w:r>
      <w:proofErr w:type="spellEnd"/>
      <w:r w:rsidR="00C01AE5">
        <w:t xml:space="preserve"> </w:t>
      </w:r>
      <w:proofErr w:type="spellStart"/>
      <w:r w:rsidR="00C01AE5">
        <w:t>ProductTy</w:t>
      </w:r>
      <w:r>
        <w:t>p</w:t>
      </w:r>
      <w:r w:rsidR="00C01AE5">
        <w:t>e</w:t>
      </w:r>
      <w:proofErr w:type="spellEnd"/>
      <w:r w:rsidR="00512EFD">
        <w:t xml:space="preserve"> toegevoegd en </w:t>
      </w:r>
      <w:r w:rsidR="004532E6">
        <w:t xml:space="preserve"> via </w:t>
      </w:r>
      <w:proofErr w:type="spellStart"/>
      <w:r w:rsidR="004532E6">
        <w:t>UtilityLinkSet</w:t>
      </w:r>
      <w:proofErr w:type="spellEnd"/>
      <w:r w:rsidR="004532E6">
        <w:t xml:space="preserve"> is de status, </w:t>
      </w:r>
      <w:proofErr w:type="spellStart"/>
      <w:r w:rsidR="004532E6">
        <w:t>warningType</w:t>
      </w:r>
      <w:proofErr w:type="spellEnd"/>
      <w:r w:rsidR="004532E6">
        <w:t xml:space="preserve"> en het distributietype opgenomen. Het distributietype is daarbij geen verplichte WION informatie. </w:t>
      </w:r>
      <w:proofErr w:type="spellStart"/>
      <w:r w:rsidR="00120412">
        <w:t>WarningType</w:t>
      </w:r>
      <w:proofErr w:type="spellEnd"/>
      <w:r w:rsidR="00120412">
        <w:t xml:space="preserve"> is een boven de kabel liggend waarschuwingsmechanisme voor een ondergronds netelement.</w:t>
      </w:r>
      <w:r w:rsidR="004532E6">
        <w:t xml:space="preserve"> Voor de rest gelden de </w:t>
      </w:r>
      <w:proofErr w:type="spellStart"/>
      <w:r w:rsidR="004532E6">
        <w:t>KabelEnleiding</w:t>
      </w:r>
      <w:proofErr w:type="spellEnd"/>
      <w:r w:rsidR="004532E6">
        <w:t xml:space="preserve"> attributen.</w:t>
      </w:r>
    </w:p>
    <w:p w:rsidR="00E65E36" w:rsidRDefault="00E65E36" w:rsidP="00E65E36">
      <w:pPr>
        <w:jc w:val="left"/>
      </w:pPr>
      <w:r>
        <w:t xml:space="preserve">In bijlage </w:t>
      </w:r>
      <w:r w:rsidR="00FE1681">
        <w:t>2</w:t>
      </w:r>
      <w:r>
        <w:t xml:space="preserve"> staan </w:t>
      </w:r>
      <w:r w:rsidR="00C01AE5">
        <w:t>de</w:t>
      </w:r>
      <w:r>
        <w:t xml:space="preserve"> mogelijke waarden</w:t>
      </w:r>
      <w:r w:rsidR="00C01AE5">
        <w:t xml:space="preserve"> voor de producttypen</w:t>
      </w:r>
      <w:r>
        <w:t>.</w:t>
      </w:r>
    </w:p>
    <w:p w:rsidR="00E65E36" w:rsidRDefault="00E65E36" w:rsidP="00E65E36">
      <w:pPr>
        <w:jc w:val="left"/>
      </w:pPr>
    </w:p>
    <w:p w:rsidR="00E65E36" w:rsidRDefault="00AF5A3D" w:rsidP="00E65E36">
      <w:pPr>
        <w:spacing w:line="240" w:lineRule="auto"/>
        <w:jc w:val="left"/>
        <w:rPr>
          <w:sz w:val="20"/>
        </w:rPr>
      </w:pPr>
      <w:del w:id="988" w:author="Paul Janssen" w:date="2017-01-29T15:33:00Z">
        <w:r w:rsidDel="00944C3E">
          <w:rPr>
            <w:noProof/>
          </w:rPr>
          <w:drawing>
            <wp:inline distT="0" distB="0" distL="0" distR="0">
              <wp:extent cx="5500370" cy="4500245"/>
              <wp:effectExtent l="0" t="0" r="0" b="0"/>
              <wp:docPr id="24" name="Afbeelding 23" descr="16. IMKL2015 Olie-gas-chemicaliënpijpleiding.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IMKL2015 Olie-gas-chemicaliënpijpleiding.wmf"/>
                      <pic:cNvPicPr/>
                    </pic:nvPicPr>
                    <pic:blipFill>
                      <a:blip r:embed="rId53" cstate="print"/>
                      <a:stretch>
                        <a:fillRect/>
                      </a:stretch>
                    </pic:blipFill>
                    <pic:spPr>
                      <a:xfrm>
                        <a:off x="0" y="0"/>
                        <a:ext cx="5500370" cy="4500245"/>
                      </a:xfrm>
                      <a:prstGeom prst="rect">
                        <a:avLst/>
                      </a:prstGeom>
                    </pic:spPr>
                  </pic:pic>
                </a:graphicData>
              </a:graphic>
            </wp:inline>
          </w:drawing>
        </w:r>
      </w:del>
      <w:ins w:id="989" w:author="Paul Janssen" w:date="2017-01-29T15:33:00Z">
        <w:r w:rsidR="00944C3E">
          <w:rPr>
            <w:noProof/>
          </w:rPr>
          <w:drawing>
            <wp:inline distT="0" distB="0" distL="0" distR="0">
              <wp:extent cx="5500370" cy="4480560"/>
              <wp:effectExtent l="0" t="0" r="0" b="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6. IMKL2015 Olie-gas-chemicaliënpijpleiding.wm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00370" cy="4480560"/>
                      </a:xfrm>
                      <a:prstGeom prst="rect">
                        <a:avLst/>
                      </a:prstGeom>
                    </pic:spPr>
                  </pic:pic>
                </a:graphicData>
              </a:graphic>
            </wp:inline>
          </w:drawing>
        </w:r>
      </w:ins>
      <w:r w:rsidR="00E65E36">
        <w:br w:type="page"/>
      </w:r>
    </w:p>
    <w:p w:rsidR="00E65E36" w:rsidRDefault="00E65E36" w:rsidP="00E65E36">
      <w:pPr>
        <w:pStyle w:val="subparagraaftitel"/>
      </w:pPr>
      <w:bookmarkStart w:id="990" w:name="_Toc399786901"/>
      <w:bookmarkStart w:id="991" w:name="_Toc473473900"/>
      <w:r>
        <w:lastRenderedPageBreak/>
        <w:t>Rioolleiding</w:t>
      </w:r>
      <w:bookmarkEnd w:id="990"/>
      <w:r w:rsidR="00283BD6">
        <w:t>.</w:t>
      </w:r>
      <w:bookmarkEnd w:id="991"/>
    </w:p>
    <w:p w:rsidR="00FA6AA6" w:rsidRDefault="00FA6AA6" w:rsidP="00E65E36">
      <w:pPr>
        <w:jc w:val="left"/>
      </w:pPr>
    </w:p>
    <w:p w:rsidR="00FA6AA6" w:rsidRDefault="00FA6AA6" w:rsidP="00E65E36">
      <w:pPr>
        <w:jc w:val="left"/>
      </w:pPr>
      <w:r>
        <w:t>Definitie: Een rioleringsleiding voor het overbrengen van afvalwater (rioolwater</w:t>
      </w:r>
      <w:r w:rsidR="00C45A7A">
        <w:t>, hemelwater</w:t>
      </w:r>
      <w:r>
        <w:t>) van de ene locatie naar een andere.</w:t>
      </w:r>
    </w:p>
    <w:p w:rsidR="00FA6AA6" w:rsidRDefault="00FA6AA6" w:rsidP="00E65E36">
      <w:pPr>
        <w:jc w:val="left"/>
      </w:pPr>
      <w:r>
        <w:t>Bron: INSPIRE</w:t>
      </w:r>
      <w:r w:rsidR="00C45A7A">
        <w:t xml:space="preserve"> (aangepast)</w:t>
      </w:r>
    </w:p>
    <w:p w:rsidR="00FA6AA6" w:rsidRDefault="00FA6AA6" w:rsidP="00E65E36">
      <w:pPr>
        <w:jc w:val="left"/>
      </w:pPr>
    </w:p>
    <w:p w:rsidR="00E65E36" w:rsidRDefault="00E65E36" w:rsidP="00512EFD">
      <w:pPr>
        <w:jc w:val="left"/>
      </w:pPr>
      <w:r>
        <w:t xml:space="preserve">Van </w:t>
      </w:r>
      <w:r w:rsidR="002A26AD">
        <w:t>INSPIRE</w:t>
      </w:r>
      <w:r>
        <w:t xml:space="preserve"> wordt </w:t>
      </w:r>
      <w:proofErr w:type="spellStart"/>
      <w:r>
        <w:t>SewerWaterType</w:t>
      </w:r>
      <w:proofErr w:type="spellEnd"/>
      <w:r w:rsidR="00512EFD">
        <w:t xml:space="preserve"> toegevoegd en via </w:t>
      </w:r>
      <w:proofErr w:type="spellStart"/>
      <w:r w:rsidR="00512EFD">
        <w:t>UtilityLinkSet</w:t>
      </w:r>
      <w:proofErr w:type="spellEnd"/>
      <w:r w:rsidR="00512EFD">
        <w:t xml:space="preserve"> is de status, </w:t>
      </w:r>
      <w:proofErr w:type="spellStart"/>
      <w:r w:rsidR="00512EFD">
        <w:t>warningType</w:t>
      </w:r>
      <w:proofErr w:type="spellEnd"/>
      <w:r w:rsidR="00512EFD">
        <w:t xml:space="preserve"> en het distributietype opgenomen. Het distributietype is daarbij geen verplichte WION informatie</w:t>
      </w:r>
      <w:r w:rsidR="00120412" w:rsidRPr="00120412">
        <w:t xml:space="preserve"> </w:t>
      </w:r>
      <w:proofErr w:type="spellStart"/>
      <w:r w:rsidR="00120412">
        <w:t>WarningType</w:t>
      </w:r>
      <w:proofErr w:type="spellEnd"/>
      <w:r w:rsidR="00120412">
        <w:t xml:space="preserve"> is een boven de kabel liggend waarschuwingsmechanisme voor een ondergronds netelement. </w:t>
      </w:r>
      <w:r w:rsidR="00512EFD">
        <w:t xml:space="preserve">Voor de rest gelden de </w:t>
      </w:r>
      <w:proofErr w:type="spellStart"/>
      <w:r w:rsidR="00512EFD">
        <w:t>KabelEnleiding</w:t>
      </w:r>
      <w:proofErr w:type="spellEnd"/>
      <w:r w:rsidR="00512EFD">
        <w:t xml:space="preserve"> attributen</w:t>
      </w:r>
      <w:r w:rsidR="00C01AE5">
        <w:t xml:space="preserve">. In bijlage </w:t>
      </w:r>
      <w:r w:rsidR="00FE1681">
        <w:t>2</w:t>
      </w:r>
      <w:r w:rsidR="00C01AE5">
        <w:t xml:space="preserve"> staan</w:t>
      </w:r>
      <w:r>
        <w:t xml:space="preserve"> de waarden</w:t>
      </w:r>
      <w:r w:rsidR="00C01AE5">
        <w:t xml:space="preserve"> voor </w:t>
      </w:r>
      <w:proofErr w:type="spellStart"/>
      <w:r w:rsidR="00C01AE5">
        <w:t>SewerWaterType</w:t>
      </w:r>
      <w:proofErr w:type="spellEnd"/>
      <w:r>
        <w:t>.</w:t>
      </w:r>
    </w:p>
    <w:p w:rsidR="00E65E36" w:rsidRDefault="00E65E36" w:rsidP="00E65E36">
      <w:pPr>
        <w:jc w:val="left"/>
      </w:pPr>
    </w:p>
    <w:p w:rsidR="00E65E36" w:rsidRDefault="00AF5A3D" w:rsidP="00E65E36">
      <w:pPr>
        <w:spacing w:line="240" w:lineRule="auto"/>
        <w:jc w:val="left"/>
        <w:rPr>
          <w:sz w:val="20"/>
        </w:rPr>
      </w:pPr>
      <w:del w:id="992" w:author="Paul Janssen" w:date="2017-01-29T15:33:00Z">
        <w:r w:rsidDel="00944C3E">
          <w:rPr>
            <w:noProof/>
          </w:rPr>
          <w:drawing>
            <wp:inline distT="0" distB="0" distL="0" distR="0">
              <wp:extent cx="5500370" cy="5492750"/>
              <wp:effectExtent l="0" t="0" r="0" b="0"/>
              <wp:docPr id="25" name="Afbeelding 24" descr="17. IMKL2015 Rioolleiding.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IMKL2015 Rioolleiding.wmf"/>
                      <pic:cNvPicPr/>
                    </pic:nvPicPr>
                    <pic:blipFill>
                      <a:blip r:embed="rId55" cstate="print"/>
                      <a:stretch>
                        <a:fillRect/>
                      </a:stretch>
                    </pic:blipFill>
                    <pic:spPr>
                      <a:xfrm>
                        <a:off x="0" y="0"/>
                        <a:ext cx="5500370" cy="5492750"/>
                      </a:xfrm>
                      <a:prstGeom prst="rect">
                        <a:avLst/>
                      </a:prstGeom>
                    </pic:spPr>
                  </pic:pic>
                </a:graphicData>
              </a:graphic>
            </wp:inline>
          </w:drawing>
        </w:r>
      </w:del>
      <w:ins w:id="993" w:author="Paul Janssen" w:date="2017-01-29T15:33:00Z">
        <w:r w:rsidR="00944C3E">
          <w:rPr>
            <w:noProof/>
          </w:rPr>
          <w:drawing>
            <wp:inline distT="0" distB="0" distL="0" distR="0">
              <wp:extent cx="5500370" cy="5469890"/>
              <wp:effectExtent l="0" t="0" r="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 IMKL2015 Rioolleiding.wm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00370" cy="5469890"/>
                      </a:xfrm>
                      <a:prstGeom prst="rect">
                        <a:avLst/>
                      </a:prstGeom>
                    </pic:spPr>
                  </pic:pic>
                </a:graphicData>
              </a:graphic>
            </wp:inline>
          </w:drawing>
        </w:r>
      </w:ins>
      <w:r w:rsidR="00E65E36">
        <w:br w:type="page"/>
      </w:r>
    </w:p>
    <w:p w:rsidR="00E65E36" w:rsidRDefault="00E65E36" w:rsidP="00E65E36">
      <w:pPr>
        <w:pStyle w:val="subparagraaftitel"/>
      </w:pPr>
      <w:bookmarkStart w:id="994" w:name="_Toc399786902"/>
      <w:bookmarkStart w:id="995" w:name="_Toc473473901"/>
      <w:r>
        <w:lastRenderedPageBreak/>
        <w:t>Waterleiding</w:t>
      </w:r>
      <w:bookmarkEnd w:id="994"/>
      <w:r w:rsidR="00283BD6">
        <w:t>.</w:t>
      </w:r>
      <w:bookmarkEnd w:id="995"/>
    </w:p>
    <w:p w:rsidR="00E65E36" w:rsidRDefault="00E65E36" w:rsidP="00E65E36">
      <w:pPr>
        <w:jc w:val="left"/>
      </w:pPr>
    </w:p>
    <w:p w:rsidR="00FA6AA6" w:rsidRDefault="00FA6AA6" w:rsidP="00E65E36">
      <w:pPr>
        <w:jc w:val="left"/>
      </w:pPr>
      <w:r>
        <w:t xml:space="preserve">Definitie: Een waterleiding voor het overbrengen van </w:t>
      </w:r>
      <w:r w:rsidR="00C45A7A">
        <w:t>(drink)</w:t>
      </w:r>
      <w:r>
        <w:t>water van de ene locatie naar een andere.</w:t>
      </w:r>
    </w:p>
    <w:p w:rsidR="00FA6AA6" w:rsidRDefault="00FA6AA6" w:rsidP="00E65E36">
      <w:pPr>
        <w:jc w:val="left"/>
      </w:pPr>
      <w:proofErr w:type="spellStart"/>
      <w:r>
        <w:t>Bron:INSPIRE</w:t>
      </w:r>
      <w:proofErr w:type="spellEnd"/>
      <w:r w:rsidR="00C45A7A">
        <w:t xml:space="preserve"> (aangepast)</w:t>
      </w:r>
    </w:p>
    <w:p w:rsidR="00FA6AA6" w:rsidRDefault="00FA6AA6" w:rsidP="00E65E36">
      <w:pPr>
        <w:jc w:val="left"/>
      </w:pPr>
    </w:p>
    <w:p w:rsidR="00512EFD" w:rsidRDefault="00E65E36" w:rsidP="00512EFD">
      <w:r>
        <w:t xml:space="preserve">Van </w:t>
      </w:r>
      <w:r w:rsidR="002A26AD">
        <w:t>INSPIRE</w:t>
      </w:r>
      <w:r>
        <w:t xml:space="preserve"> wordt </w:t>
      </w:r>
      <w:proofErr w:type="spellStart"/>
      <w:r>
        <w:t>waterType</w:t>
      </w:r>
      <w:proofErr w:type="spellEnd"/>
      <w:r w:rsidR="00512EFD">
        <w:t xml:space="preserve"> toegevoegd en via </w:t>
      </w:r>
      <w:proofErr w:type="spellStart"/>
      <w:r w:rsidR="00512EFD">
        <w:t>UtilityLinkSet</w:t>
      </w:r>
      <w:proofErr w:type="spellEnd"/>
      <w:r w:rsidR="00512EFD">
        <w:t xml:space="preserve"> is de status, </w:t>
      </w:r>
      <w:proofErr w:type="spellStart"/>
      <w:r w:rsidR="00512EFD">
        <w:t>warningType</w:t>
      </w:r>
      <w:proofErr w:type="spellEnd"/>
      <w:r w:rsidR="00512EFD">
        <w:t xml:space="preserve"> en het distributietype opgenomen. Het distributietype is daarbij geen verplichte WION informatie. </w:t>
      </w:r>
      <w:proofErr w:type="spellStart"/>
      <w:r w:rsidR="00120412">
        <w:t>WarningType</w:t>
      </w:r>
      <w:proofErr w:type="spellEnd"/>
      <w:r w:rsidR="00120412">
        <w:t xml:space="preserve"> is een boven de kabel liggend waarschuwingsmechanisme voor een ondergronds netelement. </w:t>
      </w:r>
      <w:r w:rsidR="00512EFD">
        <w:t xml:space="preserve">Voor de rest gelden de </w:t>
      </w:r>
      <w:proofErr w:type="spellStart"/>
      <w:r w:rsidR="00512EFD">
        <w:t>KabelEnleiding</w:t>
      </w:r>
      <w:proofErr w:type="spellEnd"/>
      <w:r w:rsidR="00512EFD">
        <w:t xml:space="preserve"> attributen.</w:t>
      </w:r>
    </w:p>
    <w:p w:rsidR="00E65E36" w:rsidRDefault="00512EFD" w:rsidP="00E65E36">
      <w:pPr>
        <w:jc w:val="left"/>
      </w:pPr>
      <w:r>
        <w:t xml:space="preserve"> I</w:t>
      </w:r>
      <w:r w:rsidR="00C01AE5">
        <w:t xml:space="preserve">n bijlage </w:t>
      </w:r>
      <w:r w:rsidR="00FE1681">
        <w:t>2</w:t>
      </w:r>
      <w:r w:rsidR="00C01AE5">
        <w:t xml:space="preserve"> staan </w:t>
      </w:r>
      <w:r>
        <w:t xml:space="preserve">de </w:t>
      </w:r>
      <w:r w:rsidR="00E65E36">
        <w:t>waarden</w:t>
      </w:r>
      <w:r w:rsidR="00C01AE5">
        <w:t xml:space="preserve"> voor </w:t>
      </w:r>
      <w:proofErr w:type="spellStart"/>
      <w:r w:rsidR="00C01AE5">
        <w:t>waterType</w:t>
      </w:r>
      <w:proofErr w:type="spellEnd"/>
      <w:r w:rsidR="00E65E36">
        <w:t>.</w:t>
      </w:r>
    </w:p>
    <w:p w:rsidR="00E65E36" w:rsidRDefault="00E65E36" w:rsidP="00E65E36">
      <w:pPr>
        <w:jc w:val="left"/>
      </w:pPr>
    </w:p>
    <w:p w:rsidR="00E65E36" w:rsidRDefault="00AF5A3D" w:rsidP="00E65E36">
      <w:pPr>
        <w:spacing w:line="240" w:lineRule="auto"/>
        <w:jc w:val="left"/>
        <w:rPr>
          <w:sz w:val="20"/>
        </w:rPr>
      </w:pPr>
      <w:del w:id="996" w:author="Paul Janssen" w:date="2017-01-29T15:33:00Z">
        <w:r w:rsidDel="00944C3E">
          <w:rPr>
            <w:noProof/>
          </w:rPr>
          <w:drawing>
            <wp:inline distT="0" distB="0" distL="0" distR="0">
              <wp:extent cx="5500370" cy="5391150"/>
              <wp:effectExtent l="0" t="0" r="0" b="0"/>
              <wp:docPr id="27" name="Afbeelding 26" descr="18. IMKL2015 Waterleiding.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IMKL2015 Waterleiding.wmf"/>
                      <pic:cNvPicPr/>
                    </pic:nvPicPr>
                    <pic:blipFill>
                      <a:blip r:embed="rId57" cstate="print"/>
                      <a:stretch>
                        <a:fillRect/>
                      </a:stretch>
                    </pic:blipFill>
                    <pic:spPr>
                      <a:xfrm>
                        <a:off x="0" y="0"/>
                        <a:ext cx="5500370" cy="5391150"/>
                      </a:xfrm>
                      <a:prstGeom prst="rect">
                        <a:avLst/>
                      </a:prstGeom>
                    </pic:spPr>
                  </pic:pic>
                </a:graphicData>
              </a:graphic>
            </wp:inline>
          </w:drawing>
        </w:r>
      </w:del>
      <w:ins w:id="997" w:author="Paul Janssen" w:date="2017-01-29T15:34:00Z">
        <w:r w:rsidR="00944C3E">
          <w:rPr>
            <w:noProof/>
          </w:rPr>
          <w:drawing>
            <wp:inline distT="0" distB="0" distL="0" distR="0">
              <wp:extent cx="5500370" cy="5368925"/>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8. IMKL2015 Waterleiding.wm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00370" cy="5368925"/>
                      </a:xfrm>
                      <a:prstGeom prst="rect">
                        <a:avLst/>
                      </a:prstGeom>
                    </pic:spPr>
                  </pic:pic>
                </a:graphicData>
              </a:graphic>
            </wp:inline>
          </w:drawing>
        </w:r>
      </w:ins>
      <w:r w:rsidR="00E65E36">
        <w:br w:type="page"/>
      </w:r>
    </w:p>
    <w:p w:rsidR="00E65E36" w:rsidRDefault="00E65E36" w:rsidP="00E65E36">
      <w:pPr>
        <w:pStyle w:val="subparagraaftitel"/>
      </w:pPr>
      <w:bookmarkStart w:id="998" w:name="_Toc399786903"/>
      <w:bookmarkStart w:id="999" w:name="_Toc473473902"/>
      <w:r>
        <w:lastRenderedPageBreak/>
        <w:t>Thermische pijpleiding</w:t>
      </w:r>
      <w:bookmarkEnd w:id="998"/>
      <w:r w:rsidR="00283BD6">
        <w:t>.</w:t>
      </w:r>
      <w:bookmarkEnd w:id="999"/>
    </w:p>
    <w:p w:rsidR="00E65E36" w:rsidRDefault="00E65E36" w:rsidP="00E65E36">
      <w:pPr>
        <w:jc w:val="left"/>
      </w:pPr>
    </w:p>
    <w:p w:rsidR="00FA6AA6" w:rsidRDefault="00FA6AA6" w:rsidP="00E65E36">
      <w:pPr>
        <w:jc w:val="left"/>
      </w:pPr>
      <w:r>
        <w:t>Definitie: Een leiding voor het transporteren van warmte of koelte van de ene locatie naar een andere.</w:t>
      </w:r>
    </w:p>
    <w:p w:rsidR="00FA6AA6" w:rsidRDefault="00FA6AA6" w:rsidP="00E65E36">
      <w:pPr>
        <w:jc w:val="left"/>
      </w:pPr>
      <w:r>
        <w:t>Bron: INSPIRE</w:t>
      </w:r>
    </w:p>
    <w:p w:rsidR="00FA6AA6" w:rsidRDefault="00FA6AA6" w:rsidP="00E65E36">
      <w:pPr>
        <w:jc w:val="left"/>
      </w:pPr>
    </w:p>
    <w:p w:rsidR="00512EFD" w:rsidRDefault="00AF5A3D" w:rsidP="00512EFD">
      <w:del w:id="1000" w:author="Paul Janssen" w:date="2017-01-29T15:34:00Z">
        <w:r w:rsidDel="00944C3E">
          <w:rPr>
            <w:noProof/>
          </w:rPr>
          <w:drawing>
            <wp:anchor distT="0" distB="0" distL="114300" distR="114300" simplePos="0" relativeHeight="251650048" behindDoc="0" locked="0" layoutInCell="1" allowOverlap="1">
              <wp:simplePos x="0" y="0"/>
              <wp:positionH relativeFrom="column">
                <wp:posOffset>-5715</wp:posOffset>
              </wp:positionH>
              <wp:positionV relativeFrom="paragraph">
                <wp:posOffset>991235</wp:posOffset>
              </wp:positionV>
              <wp:extent cx="5501640" cy="5549265"/>
              <wp:effectExtent l="0" t="0" r="0" b="0"/>
              <wp:wrapTopAndBottom/>
              <wp:docPr id="29" name="Afbeelding 28" descr="19. IMKL2015 Thermische pijpleiding.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IMKL2015 Thermische pijpleiding.wmf"/>
                      <pic:cNvPicPr/>
                    </pic:nvPicPr>
                    <pic:blipFill>
                      <a:blip r:embed="rId59" cstate="print"/>
                      <a:stretch>
                        <a:fillRect/>
                      </a:stretch>
                    </pic:blipFill>
                    <pic:spPr>
                      <a:xfrm>
                        <a:off x="0" y="0"/>
                        <a:ext cx="5501640" cy="5549265"/>
                      </a:xfrm>
                      <a:prstGeom prst="rect">
                        <a:avLst/>
                      </a:prstGeom>
                    </pic:spPr>
                  </pic:pic>
                </a:graphicData>
              </a:graphic>
            </wp:anchor>
          </w:drawing>
        </w:r>
      </w:del>
      <w:r w:rsidR="00E65E36">
        <w:t xml:space="preserve">Van </w:t>
      </w:r>
      <w:r w:rsidR="002A26AD">
        <w:t>INSPIRE</w:t>
      </w:r>
      <w:r w:rsidR="00E65E36">
        <w:t xml:space="preserve"> wordt </w:t>
      </w:r>
      <w:proofErr w:type="spellStart"/>
      <w:r w:rsidR="00E65E36">
        <w:t>thermalProductType</w:t>
      </w:r>
      <w:proofErr w:type="spellEnd"/>
      <w:r w:rsidR="00512EFD">
        <w:t xml:space="preserve"> toegevoegd en</w:t>
      </w:r>
      <w:r w:rsidR="00512EFD" w:rsidRPr="00512EFD">
        <w:t xml:space="preserve"> </w:t>
      </w:r>
      <w:r w:rsidR="00512EFD">
        <w:t xml:space="preserve">via </w:t>
      </w:r>
      <w:proofErr w:type="spellStart"/>
      <w:r w:rsidR="00512EFD">
        <w:t>UtilityLinkSet</w:t>
      </w:r>
      <w:proofErr w:type="spellEnd"/>
      <w:r w:rsidR="00512EFD">
        <w:t xml:space="preserve"> is de status, </w:t>
      </w:r>
      <w:proofErr w:type="spellStart"/>
      <w:r w:rsidR="00512EFD">
        <w:t>warningType</w:t>
      </w:r>
      <w:proofErr w:type="spellEnd"/>
      <w:r w:rsidR="00512EFD">
        <w:t xml:space="preserve"> en het distributietype opgenomen. Het distributietype is daarbij geen verplichte WION informatie. </w:t>
      </w:r>
      <w:proofErr w:type="spellStart"/>
      <w:r w:rsidR="00120412">
        <w:t>WarningType</w:t>
      </w:r>
      <w:proofErr w:type="spellEnd"/>
      <w:r w:rsidR="00120412">
        <w:t xml:space="preserve"> is een boven de kabel liggend waarschuwingsmechanisme voor een ondergronds netelement.</w:t>
      </w:r>
      <w:r w:rsidR="00512EFD">
        <w:t xml:space="preserve"> Voor de rest gelden de </w:t>
      </w:r>
      <w:proofErr w:type="spellStart"/>
      <w:r w:rsidR="00512EFD">
        <w:t>KabelEnleiding</w:t>
      </w:r>
      <w:proofErr w:type="spellEnd"/>
      <w:r w:rsidR="00512EFD">
        <w:t xml:space="preserve"> attributen.</w:t>
      </w:r>
    </w:p>
    <w:p w:rsidR="00921722" w:rsidRDefault="00C01AE5" w:rsidP="00E65E36">
      <w:pPr>
        <w:jc w:val="left"/>
      </w:pPr>
      <w:r>
        <w:t xml:space="preserve">In bijlage </w:t>
      </w:r>
      <w:r w:rsidR="00FE1681">
        <w:t>2</w:t>
      </w:r>
      <w:r>
        <w:t xml:space="preserve"> staan</w:t>
      </w:r>
      <w:r w:rsidR="00E65E36">
        <w:t xml:space="preserve"> de waarden</w:t>
      </w:r>
      <w:r>
        <w:t xml:space="preserve"> voor </w:t>
      </w:r>
      <w:r w:rsidR="00B105CC">
        <w:t>de producttypen.</w:t>
      </w:r>
    </w:p>
    <w:p w:rsidR="00A066AD" w:rsidRDefault="00A066AD" w:rsidP="00E65E36">
      <w:pPr>
        <w:jc w:val="left"/>
      </w:pPr>
    </w:p>
    <w:p w:rsidR="00DB2583" w:rsidRDefault="00944C3E" w:rsidP="00E65E36">
      <w:pPr>
        <w:jc w:val="left"/>
        <w:rPr>
          <w:ins w:id="1001" w:author="Paul Janssen" w:date="2016-11-17T13:06:00Z"/>
        </w:rPr>
      </w:pPr>
      <w:ins w:id="1002" w:author="Paul Janssen" w:date="2017-01-29T15:34:00Z">
        <w:r>
          <w:rPr>
            <w:noProof/>
          </w:rPr>
          <w:drawing>
            <wp:anchor distT="0" distB="0" distL="114300" distR="114300" simplePos="0" relativeHeight="251663360" behindDoc="0" locked="0" layoutInCell="1" allowOverlap="1">
              <wp:simplePos x="0" y="0"/>
              <wp:positionH relativeFrom="column">
                <wp:posOffset>-32451</wp:posOffset>
              </wp:positionH>
              <wp:positionV relativeFrom="paragraph">
                <wp:posOffset>230447</wp:posOffset>
              </wp:positionV>
              <wp:extent cx="5500370" cy="5525770"/>
              <wp:effectExtent l="0" t="0" r="0" b="0"/>
              <wp:wrapTopAndBottom/>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9. IMKL2015 Thermische pijpleiding.wm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00370" cy="5525770"/>
                      </a:xfrm>
                      <a:prstGeom prst="rect">
                        <a:avLst/>
                      </a:prstGeom>
                    </pic:spPr>
                  </pic:pic>
                </a:graphicData>
              </a:graphic>
              <wp14:sizeRelH relativeFrom="page">
                <wp14:pctWidth>0</wp14:pctWidth>
              </wp14:sizeRelH>
              <wp14:sizeRelV relativeFrom="page">
                <wp14:pctHeight>0</wp14:pctHeight>
              </wp14:sizeRelV>
            </wp:anchor>
          </w:drawing>
        </w:r>
      </w:ins>
    </w:p>
    <w:p w:rsidR="00DB2583" w:rsidRDefault="00DB2583">
      <w:pPr>
        <w:spacing w:line="240" w:lineRule="auto"/>
        <w:jc w:val="left"/>
        <w:rPr>
          <w:ins w:id="1003" w:author="Paul Janssen" w:date="2016-11-17T13:06:00Z"/>
        </w:rPr>
      </w:pPr>
      <w:ins w:id="1004" w:author="Paul Janssen" w:date="2016-11-17T13:06:00Z">
        <w:r>
          <w:br w:type="page"/>
        </w:r>
      </w:ins>
    </w:p>
    <w:p w:rsidR="00DB2583" w:rsidRDefault="00DB2583" w:rsidP="00DB2583">
      <w:pPr>
        <w:pStyle w:val="subparagraaftitel"/>
        <w:rPr>
          <w:ins w:id="1005" w:author="Paul Janssen" w:date="2016-11-17T13:07:00Z"/>
        </w:rPr>
      </w:pPr>
      <w:bookmarkStart w:id="1006" w:name="_Toc473473903"/>
      <w:ins w:id="1007" w:author="Paul Janssen" w:date="2016-11-17T13:08:00Z">
        <w:r w:rsidRPr="00A013ED">
          <w:rPr>
            <w:highlight w:val="yellow"/>
            <w:rPrChange w:id="1008" w:author="Paul Janssen" w:date="2016-11-17T16:23:00Z">
              <w:rPr/>
            </w:rPrChange>
          </w:rPr>
          <w:lastRenderedPageBreak/>
          <w:t xml:space="preserve">Overig </w:t>
        </w:r>
      </w:ins>
      <w:ins w:id="1009" w:author="Paul Janssen" w:date="2016-11-17T13:46:00Z">
        <w:r w:rsidR="004E51D4" w:rsidRPr="00A013ED">
          <w:rPr>
            <w:highlight w:val="yellow"/>
            <w:rPrChange w:id="1010" w:author="Paul Janssen" w:date="2016-11-17T16:23:00Z">
              <w:rPr/>
            </w:rPrChange>
          </w:rPr>
          <w:t xml:space="preserve">en </w:t>
        </w:r>
      </w:ins>
      <w:ins w:id="1011" w:author="Paul Janssen" w:date="2016-11-17T13:08:00Z">
        <w:r w:rsidRPr="00A013ED">
          <w:rPr>
            <w:highlight w:val="yellow"/>
            <w:rPrChange w:id="1012" w:author="Paul Janssen" w:date="2016-11-17T16:23:00Z">
              <w:rPr/>
            </w:rPrChange>
          </w:rPr>
          <w:t>Weesleiding</w:t>
        </w:r>
      </w:ins>
      <w:ins w:id="1013" w:author="Paul Janssen" w:date="2016-11-17T13:07:00Z">
        <w:r w:rsidRPr="00A013ED">
          <w:rPr>
            <w:highlight w:val="yellow"/>
            <w:rPrChange w:id="1014" w:author="Paul Janssen" w:date="2016-11-17T16:23:00Z">
              <w:rPr/>
            </w:rPrChange>
          </w:rPr>
          <w:t>.</w:t>
        </w:r>
        <w:bookmarkEnd w:id="1006"/>
      </w:ins>
    </w:p>
    <w:p w:rsidR="00DB2583" w:rsidRDefault="00DB2583" w:rsidP="00DB2583">
      <w:pPr>
        <w:jc w:val="left"/>
        <w:rPr>
          <w:ins w:id="1015" w:author="Paul Janssen" w:date="2016-11-17T13:07:00Z"/>
        </w:rPr>
      </w:pPr>
    </w:p>
    <w:p w:rsidR="00DB2583" w:rsidRPr="00DB2583" w:rsidRDefault="00DB2583" w:rsidP="00DB2583">
      <w:pPr>
        <w:spacing w:after="1"/>
        <w:rPr>
          <w:ins w:id="1016" w:author="Paul Janssen" w:date="2016-11-17T13:09:00Z"/>
          <w:rPrChange w:id="1017" w:author="Paul Janssen" w:date="2016-11-17T13:09:00Z">
            <w:rPr>
              <w:ins w:id="1018" w:author="Paul Janssen" w:date="2016-11-17T13:09:00Z"/>
              <w:rFonts w:ascii="Segoe UI" w:hAnsi="Segoe UI" w:cs="Segoe UI"/>
              <w:sz w:val="18"/>
              <w:szCs w:val="18"/>
            </w:rPr>
          </w:rPrChange>
        </w:rPr>
      </w:pPr>
      <w:ins w:id="1019" w:author="Paul Janssen" w:date="2016-11-17T13:07:00Z">
        <w:r>
          <w:t>Definitie</w:t>
        </w:r>
      </w:ins>
      <w:ins w:id="1020" w:author="Paul Janssen" w:date="2016-11-17T13:46:00Z">
        <w:r w:rsidR="004E51D4">
          <w:t xml:space="preserve"> Overig</w:t>
        </w:r>
      </w:ins>
      <w:ins w:id="1021" w:author="Paul Janssen" w:date="2016-11-17T13:07:00Z">
        <w:r>
          <w:t xml:space="preserve">: </w:t>
        </w:r>
      </w:ins>
      <w:ins w:id="1022" w:author="Paul Janssen" w:date="2016-11-17T13:09:00Z">
        <w:r w:rsidRPr="00DB2583">
          <w:rPr>
            <w:rPrChange w:id="1023" w:author="Paul Janssen" w:date="2016-11-17T13:09:00Z">
              <w:rPr>
                <w:rFonts w:ascii="Segoe UI" w:hAnsi="Segoe UI" w:cs="Segoe UI"/>
                <w:sz w:val="18"/>
                <w:szCs w:val="18"/>
              </w:rPr>
            </w:rPrChange>
          </w:rPr>
          <w:t xml:space="preserve">Een type </w:t>
        </w:r>
      </w:ins>
      <w:ins w:id="1024" w:author="Paul Janssen" w:date="2016-11-17T13:10:00Z">
        <w:r>
          <w:t>kabel</w:t>
        </w:r>
      </w:ins>
      <w:ins w:id="1025" w:author="Paul Janssen" w:date="2016-11-17T13:09:00Z">
        <w:r w:rsidRPr="00DB2583">
          <w:rPr>
            <w:rPrChange w:id="1026" w:author="Paul Janssen" w:date="2016-11-17T13:09:00Z">
              <w:rPr>
                <w:rFonts w:ascii="Segoe UI" w:hAnsi="Segoe UI" w:cs="Segoe UI"/>
                <w:sz w:val="18"/>
                <w:szCs w:val="18"/>
              </w:rPr>
            </w:rPrChange>
          </w:rPr>
          <w:t xml:space="preserve"> of leiding die niet onder de andere benoemde typen valt.</w:t>
        </w:r>
      </w:ins>
    </w:p>
    <w:p w:rsidR="00DB2583" w:rsidRPr="00DB2583" w:rsidRDefault="00DB2583" w:rsidP="00DB2583">
      <w:pPr>
        <w:jc w:val="left"/>
        <w:rPr>
          <w:ins w:id="1027" w:author="Paul Janssen" w:date="2016-11-17T13:09:00Z"/>
          <w:rPrChange w:id="1028" w:author="Paul Janssen" w:date="2016-11-17T13:09:00Z">
            <w:rPr>
              <w:ins w:id="1029" w:author="Paul Janssen" w:date="2016-11-17T13:09:00Z"/>
              <w:rFonts w:ascii="Segoe UI" w:hAnsi="Segoe UI" w:cs="Segoe UI"/>
              <w:sz w:val="18"/>
              <w:szCs w:val="18"/>
            </w:rPr>
          </w:rPrChange>
        </w:rPr>
      </w:pPr>
    </w:p>
    <w:p w:rsidR="00DB2583" w:rsidRPr="00DB2583" w:rsidRDefault="00DB2583" w:rsidP="00DB2583">
      <w:pPr>
        <w:jc w:val="left"/>
        <w:rPr>
          <w:ins w:id="1030" w:author="Paul Janssen" w:date="2016-11-17T13:09:00Z"/>
          <w:rPrChange w:id="1031" w:author="Paul Janssen" w:date="2016-11-17T13:09:00Z">
            <w:rPr>
              <w:ins w:id="1032" w:author="Paul Janssen" w:date="2016-11-17T13:09:00Z"/>
              <w:rFonts w:ascii="Segoe UI" w:hAnsi="Segoe UI" w:cs="Segoe UI"/>
              <w:sz w:val="18"/>
              <w:szCs w:val="18"/>
            </w:rPr>
          </w:rPrChange>
        </w:rPr>
      </w:pPr>
      <w:ins w:id="1033" w:author="Paul Janssen" w:date="2016-11-17T13:09:00Z">
        <w:r w:rsidRPr="00DB2583">
          <w:rPr>
            <w:rPrChange w:id="1034" w:author="Paul Janssen" w:date="2016-11-17T13:09:00Z">
              <w:rPr>
                <w:rFonts w:ascii="Segoe UI" w:hAnsi="Segoe UI" w:cs="Segoe UI"/>
                <w:sz w:val="18"/>
                <w:szCs w:val="18"/>
              </w:rPr>
            </w:rPrChange>
          </w:rPr>
          <w:t>Bijvoorbeeld een weesleiding maar ook leidingen voor voedingsmiddelen, landbouwproducten vallen hieronder.</w:t>
        </w:r>
      </w:ins>
    </w:p>
    <w:p w:rsidR="00DB2583" w:rsidRDefault="00DB2583" w:rsidP="00DB2583">
      <w:pPr>
        <w:jc w:val="left"/>
        <w:rPr>
          <w:ins w:id="1035" w:author="Paul Janssen" w:date="2016-11-17T13:07:00Z"/>
        </w:rPr>
      </w:pPr>
      <w:ins w:id="1036" w:author="Paul Janssen" w:date="2016-11-17T13:07:00Z">
        <w:r>
          <w:t xml:space="preserve">Bron: </w:t>
        </w:r>
      </w:ins>
      <w:ins w:id="1037" w:author="Paul Janssen" w:date="2016-11-17T13:08:00Z">
        <w:r>
          <w:t>IMKL</w:t>
        </w:r>
      </w:ins>
    </w:p>
    <w:p w:rsidR="00DB2583" w:rsidRDefault="00DB2583" w:rsidP="00DB2583">
      <w:pPr>
        <w:jc w:val="left"/>
        <w:rPr>
          <w:ins w:id="1038" w:author="Paul Janssen" w:date="2016-11-17T13:07:00Z"/>
        </w:rPr>
      </w:pPr>
    </w:p>
    <w:p w:rsidR="00DB2583" w:rsidRDefault="00DB2583" w:rsidP="00DB2583">
      <w:pPr>
        <w:jc w:val="left"/>
        <w:rPr>
          <w:ins w:id="1039" w:author="Paul Janssen" w:date="2016-11-17T13:07:00Z"/>
        </w:rPr>
      </w:pPr>
      <w:ins w:id="1040" w:author="Paul Janssen" w:date="2016-11-17T13:10:00Z">
        <w:r>
          <w:t xml:space="preserve">In INSPIRE is er geen mogelijkheid om andere kabels of leidingen op te nemen dan de benoemde typen. </w:t>
        </w:r>
      </w:ins>
      <w:ins w:id="1041" w:author="Paul Janssen" w:date="2016-11-17T13:13:00Z">
        <w:r>
          <w:t>De klasse</w:t>
        </w:r>
      </w:ins>
      <w:ins w:id="1042" w:author="Paul Janssen" w:date="2016-11-17T13:11:00Z">
        <w:r>
          <w:t xml:space="preserve"> Overig wordt gebruikt indien de kabel of leiding niet met een andere kan worden aangeduid</w:t>
        </w:r>
      </w:ins>
      <w:ins w:id="1043" w:author="Paul Janssen" w:date="2016-11-17T13:50:00Z">
        <w:r w:rsidR="004E51D4">
          <w:t xml:space="preserve"> of onbekend is</w:t>
        </w:r>
      </w:ins>
      <w:ins w:id="1044" w:author="Paul Janssen" w:date="2016-11-17T13:11:00Z">
        <w:r>
          <w:t xml:space="preserve">. </w:t>
        </w:r>
      </w:ins>
      <w:ins w:id="1045" w:author="Paul Janssen" w:date="2016-11-17T13:14:00Z">
        <w:r>
          <w:t>Dit geldt in veel gevallen ook voor de weesleiding.</w:t>
        </w:r>
      </w:ins>
      <w:ins w:id="1046" w:author="Paul Janssen" w:date="2016-11-17T16:31:00Z">
        <w:r w:rsidR="005A10AC">
          <w:t xml:space="preserve"> E</w:t>
        </w:r>
      </w:ins>
      <w:ins w:id="1047" w:author="Paul Janssen" w:date="2016-11-17T16:32:00Z">
        <w:r w:rsidR="005A10AC">
          <w:t xml:space="preserve">r is een klasse </w:t>
        </w:r>
        <w:proofErr w:type="spellStart"/>
        <w:r w:rsidR="005A10AC">
          <w:t>OverigSpecifiek</w:t>
        </w:r>
        <w:proofErr w:type="spellEnd"/>
        <w:r w:rsidR="005A10AC">
          <w:t xml:space="preserve"> gemaakt om de INSPIRE attributen </w:t>
        </w:r>
        <w:proofErr w:type="spellStart"/>
        <w:r w:rsidR="005A10AC">
          <w:t>pipeDiameter</w:t>
        </w:r>
        <w:proofErr w:type="spellEnd"/>
        <w:r w:rsidR="005A10AC">
          <w:t xml:space="preserve">, </w:t>
        </w:r>
        <w:proofErr w:type="spellStart"/>
        <w:r w:rsidR="005A10AC">
          <w:t>pressure</w:t>
        </w:r>
        <w:proofErr w:type="spellEnd"/>
        <w:r w:rsidR="005A10AC">
          <w:t xml:space="preserve"> en producttype ook voor Overig te kunnen gebruiken.</w:t>
        </w:r>
      </w:ins>
    </w:p>
    <w:p w:rsidR="00DB2583" w:rsidRDefault="00DB2583" w:rsidP="00E65E36">
      <w:pPr>
        <w:jc w:val="left"/>
        <w:rPr>
          <w:ins w:id="1048" w:author="Paul Janssen" w:date="2016-11-17T13:07:00Z"/>
        </w:rPr>
      </w:pPr>
    </w:p>
    <w:p w:rsidR="00DB2583" w:rsidRDefault="00944C3E">
      <w:pPr>
        <w:spacing w:line="240" w:lineRule="auto"/>
        <w:jc w:val="left"/>
        <w:rPr>
          <w:ins w:id="1049" w:author="Paul Janssen" w:date="2016-11-17T13:07:00Z"/>
        </w:rPr>
      </w:pPr>
      <w:ins w:id="1050" w:author="Paul Janssen" w:date="2017-01-29T15:35:00Z">
        <w:r>
          <w:rPr>
            <w:noProof/>
          </w:rPr>
          <w:drawing>
            <wp:inline distT="0" distB="0" distL="0" distR="0">
              <wp:extent cx="5500370" cy="5188585"/>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9b. IMKL2015 Overig - Weesleiding.wm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00370" cy="5188585"/>
                      </a:xfrm>
                      <a:prstGeom prst="rect">
                        <a:avLst/>
                      </a:prstGeom>
                    </pic:spPr>
                  </pic:pic>
                </a:graphicData>
              </a:graphic>
            </wp:inline>
          </w:drawing>
        </w:r>
      </w:ins>
      <w:ins w:id="1051" w:author="Paul Janssen" w:date="2016-11-17T13:07:00Z">
        <w:r w:rsidR="00DB2583">
          <w:br w:type="page"/>
        </w:r>
      </w:ins>
    </w:p>
    <w:p w:rsidR="00A066AD" w:rsidRDefault="00A066AD" w:rsidP="00E65E36">
      <w:pPr>
        <w:jc w:val="left"/>
      </w:pPr>
    </w:p>
    <w:p w:rsidR="00953A6F" w:rsidRDefault="00953A6F" w:rsidP="00E65E36">
      <w:pPr>
        <w:jc w:val="left"/>
      </w:pPr>
    </w:p>
    <w:p w:rsidR="00921722" w:rsidRDefault="00921722" w:rsidP="00E65E36">
      <w:pPr>
        <w:jc w:val="left"/>
      </w:pPr>
    </w:p>
    <w:p w:rsidR="00E65E36" w:rsidRDefault="00E65E36" w:rsidP="00E65E36">
      <w:pPr>
        <w:jc w:val="left"/>
      </w:pPr>
    </w:p>
    <w:p w:rsidR="00E65E36" w:rsidRDefault="00E65E36" w:rsidP="00E65E36">
      <w:pPr>
        <w:pStyle w:val="subparagraaftitel"/>
      </w:pPr>
      <w:bookmarkStart w:id="1052" w:name="_Toc434940509"/>
      <w:bookmarkStart w:id="1053" w:name="_Toc434941826"/>
      <w:bookmarkStart w:id="1054" w:name="_Toc434943367"/>
      <w:bookmarkStart w:id="1055" w:name="_Toc434943798"/>
      <w:bookmarkStart w:id="1056" w:name="_Toc434956122"/>
      <w:bookmarkStart w:id="1057" w:name="_Toc434940510"/>
      <w:bookmarkStart w:id="1058" w:name="_Toc434941827"/>
      <w:bookmarkStart w:id="1059" w:name="_Toc434943368"/>
      <w:bookmarkStart w:id="1060" w:name="_Toc434943799"/>
      <w:bookmarkStart w:id="1061" w:name="_Toc434956123"/>
      <w:bookmarkStart w:id="1062" w:name="_Toc434940511"/>
      <w:bookmarkStart w:id="1063" w:name="_Toc434941828"/>
      <w:bookmarkStart w:id="1064" w:name="_Toc434943369"/>
      <w:bookmarkStart w:id="1065" w:name="_Toc434943800"/>
      <w:bookmarkStart w:id="1066" w:name="_Toc434956124"/>
      <w:bookmarkStart w:id="1067" w:name="_Toc434940512"/>
      <w:bookmarkStart w:id="1068" w:name="_Toc434941829"/>
      <w:bookmarkStart w:id="1069" w:name="_Toc434943370"/>
      <w:bookmarkStart w:id="1070" w:name="_Toc434943801"/>
      <w:bookmarkStart w:id="1071" w:name="_Toc434956125"/>
      <w:bookmarkStart w:id="1072" w:name="_Toc399786904"/>
      <w:bookmarkStart w:id="1073" w:name="_Toc473473904"/>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r>
        <w:t>Leidingelementen per type net (thema)</w:t>
      </w:r>
      <w:bookmarkEnd w:id="1072"/>
      <w:r w:rsidR="00283BD6">
        <w:t>.</w:t>
      </w:r>
      <w:bookmarkEnd w:id="1073"/>
    </w:p>
    <w:p w:rsidR="00E65E36" w:rsidRDefault="00AF5A3D" w:rsidP="00E65E36">
      <w:del w:id="1074" w:author="Paul Janssen" w:date="2017-01-29T15:35:00Z">
        <w:r w:rsidDel="00944C3E">
          <w:rPr>
            <w:noProof/>
          </w:rPr>
          <w:drawing>
            <wp:anchor distT="0" distB="0" distL="114300" distR="114300" simplePos="0" relativeHeight="251652096" behindDoc="0" locked="0" layoutInCell="1" allowOverlap="1">
              <wp:simplePos x="0" y="0"/>
              <wp:positionH relativeFrom="column">
                <wp:posOffset>-5715</wp:posOffset>
              </wp:positionH>
              <wp:positionV relativeFrom="paragraph">
                <wp:posOffset>828040</wp:posOffset>
              </wp:positionV>
              <wp:extent cx="5501640" cy="3152775"/>
              <wp:effectExtent l="0" t="0" r="0" b="0"/>
              <wp:wrapTopAndBottom/>
              <wp:docPr id="30" name="Afbeelding 29" descr="20. IMKL2015 Leidingelement per thema.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IMKL2015 Leidingelement per thema.wmf"/>
                      <pic:cNvPicPr/>
                    </pic:nvPicPr>
                    <pic:blipFill>
                      <a:blip r:embed="rId62" cstate="print"/>
                      <a:stretch>
                        <a:fillRect/>
                      </a:stretch>
                    </pic:blipFill>
                    <pic:spPr>
                      <a:xfrm>
                        <a:off x="0" y="0"/>
                        <a:ext cx="5501640" cy="3152775"/>
                      </a:xfrm>
                      <a:prstGeom prst="rect">
                        <a:avLst/>
                      </a:prstGeom>
                    </pic:spPr>
                  </pic:pic>
                </a:graphicData>
              </a:graphic>
            </wp:anchor>
          </w:drawing>
        </w:r>
      </w:del>
      <w:r w:rsidR="00E65E36">
        <w:t xml:space="preserve">De leidingelementen worden niet specifiek per type </w:t>
      </w:r>
      <w:r w:rsidR="0065371C">
        <w:t>thema net als de kabels en leidingen</w:t>
      </w:r>
      <w:r w:rsidR="00E65E36">
        <w:t xml:space="preserve"> gedefinieerd. Leidingelementen hebben een algemene type lijst en een lijst per type net (telecom, elektriciteit, riool, water, gas/olie). Deze lijsten zijn </w:t>
      </w:r>
      <w:proofErr w:type="spellStart"/>
      <w:r w:rsidR="00E65E36">
        <w:t>uitbreidbaar</w:t>
      </w:r>
      <w:proofErr w:type="spellEnd"/>
      <w:r w:rsidR="00E65E36">
        <w:t>.</w:t>
      </w:r>
      <w:r w:rsidR="0065371C">
        <w:t xml:space="preserve"> In bijlage 2 staan de </w:t>
      </w:r>
      <w:proofErr w:type="spellStart"/>
      <w:r w:rsidR="00932116">
        <w:t>waardelijsten</w:t>
      </w:r>
      <w:proofErr w:type="spellEnd"/>
      <w:r w:rsidR="0065371C">
        <w:t xml:space="preserve"> met de waarden voor type leidingelement per type </w:t>
      </w:r>
      <w:proofErr w:type="spellStart"/>
      <w:r w:rsidR="0065371C">
        <w:t>kabelOfLeiding</w:t>
      </w:r>
      <w:proofErr w:type="spellEnd"/>
      <w:r w:rsidR="0065371C">
        <w:t>.</w:t>
      </w:r>
    </w:p>
    <w:p w:rsidR="003E3B48" w:rsidRDefault="00944C3E" w:rsidP="00E65E36">
      <w:pPr>
        <w:rPr>
          <w:ins w:id="1075" w:author="Paul Janssen" w:date="2017-01-29T15:35:00Z"/>
        </w:rPr>
      </w:pPr>
      <w:ins w:id="1076" w:author="Paul Janssen" w:date="2017-01-29T15:35:00Z">
        <w:r>
          <w:rPr>
            <w:noProof/>
          </w:rPr>
          <w:drawing>
            <wp:anchor distT="0" distB="0" distL="114300" distR="114300" simplePos="0" relativeHeight="251664384" behindDoc="0" locked="0" layoutInCell="1" allowOverlap="1">
              <wp:simplePos x="0" y="0"/>
              <wp:positionH relativeFrom="column">
                <wp:posOffset>-127453</wp:posOffset>
              </wp:positionH>
              <wp:positionV relativeFrom="paragraph">
                <wp:posOffset>240055</wp:posOffset>
              </wp:positionV>
              <wp:extent cx="5500370" cy="3137535"/>
              <wp:effectExtent l="0" t="0" r="0" b="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 IMKL2015 Leidingelement per thema.w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00370" cy="3137535"/>
                      </a:xfrm>
                      <a:prstGeom prst="rect">
                        <a:avLst/>
                      </a:prstGeom>
                    </pic:spPr>
                  </pic:pic>
                </a:graphicData>
              </a:graphic>
              <wp14:sizeRelH relativeFrom="page">
                <wp14:pctWidth>0</wp14:pctWidth>
              </wp14:sizeRelH>
              <wp14:sizeRelV relativeFrom="page">
                <wp14:pctHeight>0</wp14:pctHeight>
              </wp14:sizeRelV>
            </wp:anchor>
          </w:drawing>
        </w:r>
      </w:ins>
    </w:p>
    <w:p w:rsidR="00944C3E" w:rsidRDefault="00944C3E" w:rsidP="00E65E36"/>
    <w:p w:rsidR="003E3B48" w:rsidRDefault="003E3B48" w:rsidP="00E65E36"/>
    <w:p w:rsidR="0065371C" w:rsidRDefault="0065371C" w:rsidP="00E65E36"/>
    <w:p w:rsidR="00E65E36" w:rsidRDefault="00E65E36" w:rsidP="00836D3F">
      <w:r>
        <w:br w:type="page"/>
      </w:r>
    </w:p>
    <w:p w:rsidR="00EE7EF0" w:rsidRDefault="00EE7EF0" w:rsidP="00A26E72">
      <w:pPr>
        <w:spacing w:line="240" w:lineRule="atLeast"/>
      </w:pPr>
    </w:p>
    <w:p w:rsidR="00BE4C6E" w:rsidRDefault="00BE4C6E" w:rsidP="00BE4C6E">
      <w:pPr>
        <w:spacing w:line="240" w:lineRule="auto"/>
        <w:jc w:val="left"/>
        <w:rPr>
          <w:ins w:id="1077" w:author="Paul Janssen" w:date="2017-01-27T17:25:00Z"/>
        </w:rPr>
      </w:pPr>
    </w:p>
    <w:p w:rsidR="00BE4C6E" w:rsidRDefault="00BE4C6E" w:rsidP="00BE4C6E">
      <w:pPr>
        <w:pStyle w:val="subparagraaftitel"/>
        <w:rPr>
          <w:ins w:id="1078" w:author="Paul Janssen" w:date="2017-01-27T17:25:00Z"/>
        </w:rPr>
      </w:pPr>
      <w:bookmarkStart w:id="1079" w:name="_Toc473473905"/>
      <w:ins w:id="1080" w:author="Paul Janssen" w:date="2017-01-27T17:25:00Z">
        <w:r w:rsidRPr="003364CD">
          <w:rPr>
            <w:highlight w:val="yellow"/>
          </w:rPr>
          <w:t>WION – Uitleveren van gebiedsinformatie</w:t>
        </w:r>
        <w:r>
          <w:t>.</w:t>
        </w:r>
        <w:bookmarkEnd w:id="1079"/>
      </w:ins>
    </w:p>
    <w:p w:rsidR="00BE4C6E" w:rsidRDefault="00BE4C6E" w:rsidP="00BE4C6E">
      <w:pPr>
        <w:rPr>
          <w:ins w:id="1081" w:author="Paul Janssen" w:date="2017-01-27T17:25:00Z"/>
        </w:rPr>
      </w:pPr>
    </w:p>
    <w:p w:rsidR="00BE4C6E" w:rsidRDefault="00C632B5" w:rsidP="00BE4C6E">
      <w:pPr>
        <w:rPr>
          <w:ins w:id="1082" w:author="Paul Janssen" w:date="2017-01-27T17:25:00Z"/>
        </w:rPr>
      </w:pPr>
      <w:ins w:id="1083" w:author="Paul Janssen" w:date="2017-01-27T17:25:00Z">
        <w:r>
          <w:rPr>
            <w:noProof/>
          </w:rPr>
          <w:pict>
            <v:shape id="_x0000_s1073" type="#_x0000_t202" style="position:absolute;left:0;text-align:left;margin-left:9.65pt;margin-top:149.2pt;width:97.2pt;height:19.2pt;z-index:251688960;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1073;mso-fit-shape-to-text:t">
                <w:txbxContent>
                  <w:p w:rsidR="00C632B5" w:rsidRDefault="00C632B5" w:rsidP="00BE4C6E">
                    <w:pPr>
                      <w:jc w:val="center"/>
                    </w:pPr>
                    <w:r>
                      <w:t>Belanghebbende</w:t>
                    </w:r>
                  </w:p>
                </w:txbxContent>
              </v:textbox>
              <w10:wrap type="square"/>
            </v:shape>
          </w:pict>
        </w:r>
        <w:r>
          <w:rPr>
            <w:noProof/>
          </w:rPr>
          <w:pict>
            <v:shape id="_x0000_s1074" type="#_x0000_t202" style="position:absolute;left:0;text-align:left;margin-left:167.8pt;margin-top:148.3pt;width:97.2pt;height:19.2pt;z-index:251689984;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1074;mso-fit-shape-to-text:t">
                <w:txbxContent>
                  <w:p w:rsidR="00C632B5" w:rsidRDefault="00C632B5" w:rsidP="00BE4C6E">
                    <w:pPr>
                      <w:jc w:val="center"/>
                    </w:pPr>
                    <w:r>
                      <w:t>Bijlagen, EV brief</w:t>
                    </w:r>
                  </w:p>
                </w:txbxContent>
              </v:textbox>
              <w10:wrap type="square"/>
            </v:shape>
          </w:pict>
        </w:r>
        <w:r>
          <w:rPr>
            <w:noProof/>
          </w:rPr>
          <w:pict>
            <v:shape id="_x0000_s1072" type="#_x0000_t202" style="position:absolute;left:0;text-align:left;margin-left:168.65pt;margin-top:88.9pt;width:97.2pt;height:19.2pt;z-index:251687936;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1072;mso-fit-shape-to-text:t">
                <w:txbxContent>
                  <w:p w:rsidR="00C632B5" w:rsidRDefault="00C632B5" w:rsidP="00BE4C6E">
                    <w:pPr>
                      <w:jc w:val="center"/>
                    </w:pPr>
                    <w:r>
                      <w:t>Aanvraaggegevens</w:t>
                    </w:r>
                  </w:p>
                </w:txbxContent>
              </v:textbox>
              <w10:wrap type="square"/>
            </v:shape>
          </w:pict>
        </w:r>
        <w:r>
          <w:rPr>
            <w:noProof/>
          </w:rPr>
          <w:pict>
            <v:shape id="_x0000_s1071" type="#_x0000_t202" style="position:absolute;left:0;text-align:left;margin-left:11.9pt;margin-top:89.95pt;width:97.2pt;height:19.2pt;z-index:251686912;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1071;mso-fit-shape-to-text:t">
                <w:txbxContent>
                  <w:p w:rsidR="00C632B5" w:rsidRDefault="00C632B5" w:rsidP="00BE4C6E">
                    <w:pPr>
                      <w:jc w:val="center"/>
                    </w:pPr>
                    <w:r>
                      <w:t>Gebiedspolygonen</w:t>
                    </w:r>
                  </w:p>
                </w:txbxContent>
              </v:textbox>
              <w10:wrap type="square"/>
            </v:shape>
          </w:pict>
        </w:r>
        <w:r>
          <w:rPr>
            <w:noProof/>
          </w:rPr>
          <w:pict>
            <v:shape id="_x0000_s1070" type="#_x0000_t202" style="position:absolute;left:0;text-align:left;margin-left:94.3pt;margin-top:69.7pt;width:97.2pt;height:19.2pt;z-index:251685888;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1070;mso-fit-shape-to-text:t">
                <w:txbxContent>
                  <w:p w:rsidR="00C632B5" w:rsidRDefault="00C632B5" w:rsidP="00BE4C6E">
                    <w:pPr>
                      <w:jc w:val="center"/>
                    </w:pPr>
                    <w:r>
                      <w:t>Leveringsinformatie</w:t>
                    </w:r>
                  </w:p>
                </w:txbxContent>
              </v:textbox>
              <w10:wrap type="square"/>
            </v:shape>
          </w:pict>
        </w:r>
        <w:r>
          <w:rPr>
            <w:noProof/>
          </w:rPr>
          <w:pict>
            <v:shape id="_x0000_s1069" type="#_x0000_t202" style="position:absolute;left:0;text-align:left;margin-left:94.3pt;margin-top:197.2pt;width:97.2pt;height:19.2pt;z-index:251684864;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1069;mso-fit-shape-to-text:t">
                <w:txbxContent>
                  <w:p w:rsidR="00C632B5" w:rsidRDefault="00C632B5" w:rsidP="00BE4C6E">
                    <w:pPr>
                      <w:jc w:val="center"/>
                    </w:pPr>
                    <w:r>
                      <w:t>Netinformatie</w:t>
                    </w:r>
                  </w:p>
                </w:txbxContent>
              </v:textbox>
              <w10:wrap type="square"/>
            </v:shape>
          </w:pict>
        </w:r>
        <w:r>
          <w:rPr>
            <w:noProof/>
          </w:rPr>
          <w:pict>
            <v:shape id="_x0000_s1067" type="#_x0000_t202" style="position:absolute;left:0;text-align:left;margin-left:90.65pt;margin-top:46.45pt;width:97.2pt;height:19.2pt;z-index:251682816;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1067;mso-fit-shape-to-text:t">
                <w:txbxContent>
                  <w:p w:rsidR="00C632B5" w:rsidRDefault="00C632B5" w:rsidP="00BE4C6E">
                    <w:pPr>
                      <w:jc w:val="center"/>
                    </w:pPr>
                    <w:r>
                      <w:t>WION Uitlevering</w:t>
                    </w:r>
                  </w:p>
                </w:txbxContent>
              </v:textbox>
              <w10:wrap type="square"/>
            </v:shape>
          </w:pict>
        </w:r>
        <w:r>
          <w:rPr>
            <w:noProof/>
          </w:rPr>
          <w:pict>
            <v:rect id="_x0000_s1066" style="position:absolute;left:0;text-align:left;margin-left:7.75pt;margin-top:180.7pt;width:266.25pt;height:52.5pt;z-index:251681792" fillcolor="#feedce"/>
          </w:pict>
        </w:r>
        <w:r>
          <w:rPr>
            <w:noProof/>
          </w:rPr>
          <w:pict>
            <v:rect id="_x0000_s1065" style="position:absolute;left:0;text-align:left;margin-left:7.75pt;margin-top:122.95pt;width:266.25pt;height:52.5pt;z-index:251680768" fillcolor="#feedce"/>
          </w:pict>
        </w:r>
        <w:r>
          <w:rPr>
            <w:noProof/>
          </w:rPr>
          <w:pict>
            <v:rect id="_x0000_s1064" style="position:absolute;left:0;text-align:left;margin-left:7.75pt;margin-top:66.7pt;width:266.25pt;height:52.5pt;z-index:251679744" fillcolor="#feedce"/>
          </w:pict>
        </w:r>
        <w:r>
          <w:rPr>
            <w:noProof/>
          </w:rPr>
          <w:pict>
            <v:rect id="_x0000_s1063" style="position:absolute;left:0;text-align:left;margin-left:.65pt;margin-top:45.7pt;width:280.5pt;height:194.25pt;z-index:251678720" fillcolor="#f8ffcd"/>
          </w:pict>
        </w:r>
        <w:r w:rsidR="00BE4C6E">
          <w:t>Voor het faciliteren van de uitlevergegevens binnen de WION is er naast de specifieke utiliteitsnet informatie nog een aantal extra gegevens nodig. In onderstaand diagram is de relatie tussen de verschillende onderdelen weergegeven.</w:t>
        </w:r>
      </w:ins>
    </w:p>
    <w:p w:rsidR="00BE4C6E" w:rsidRDefault="00BE4C6E" w:rsidP="00BE4C6E">
      <w:pPr>
        <w:rPr>
          <w:ins w:id="1084" w:author="Paul Janssen" w:date="2017-01-27T17:25:00Z"/>
        </w:rPr>
      </w:pPr>
    </w:p>
    <w:p w:rsidR="00BE4C6E" w:rsidRDefault="00BE4C6E" w:rsidP="00BE4C6E">
      <w:pPr>
        <w:rPr>
          <w:ins w:id="1085" w:author="Paul Janssen" w:date="2017-01-27T17:25:00Z"/>
        </w:rPr>
      </w:pPr>
    </w:p>
    <w:p w:rsidR="00BE4C6E" w:rsidRDefault="00BE4C6E" w:rsidP="00BE4C6E">
      <w:pPr>
        <w:rPr>
          <w:ins w:id="1086" w:author="Paul Janssen" w:date="2017-01-27T17:25:00Z"/>
        </w:rPr>
      </w:pPr>
    </w:p>
    <w:p w:rsidR="00BE4C6E" w:rsidRDefault="00BE4C6E" w:rsidP="00BE4C6E">
      <w:pPr>
        <w:rPr>
          <w:ins w:id="1087" w:author="Paul Janssen" w:date="2017-01-27T17:25:00Z"/>
        </w:rPr>
      </w:pPr>
    </w:p>
    <w:p w:rsidR="00BE4C6E" w:rsidRDefault="00BE4C6E" w:rsidP="00BE4C6E">
      <w:pPr>
        <w:rPr>
          <w:ins w:id="1088" w:author="Paul Janssen" w:date="2017-01-27T17:25:00Z"/>
        </w:rPr>
      </w:pPr>
    </w:p>
    <w:p w:rsidR="00BE4C6E" w:rsidRDefault="00BE4C6E" w:rsidP="00BE4C6E">
      <w:pPr>
        <w:rPr>
          <w:ins w:id="1089" w:author="Paul Janssen" w:date="2017-01-27T17:25:00Z"/>
        </w:rPr>
      </w:pPr>
    </w:p>
    <w:p w:rsidR="00BE4C6E" w:rsidRDefault="00C632B5" w:rsidP="00BE4C6E">
      <w:pPr>
        <w:rPr>
          <w:ins w:id="1090" w:author="Paul Janssen" w:date="2017-01-27T17:25:00Z"/>
        </w:rPr>
      </w:pPr>
      <w:ins w:id="1091" w:author="Paul Janssen" w:date="2017-01-27T17:25:00Z">
        <w:r>
          <w:rPr>
            <w:noProof/>
          </w:rPr>
          <w:pict>
            <v:shape id="_x0000_s1068" type="#_x0000_t202" style="position:absolute;left:0;text-align:left;margin-left:-28.95pt;margin-top:16.45pt;width:105.45pt;height:19.2pt;z-index:251683840;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1068;mso-fit-shape-to-text:t">
                <w:txbxContent>
                  <w:p w:rsidR="00C632B5" w:rsidRDefault="00C632B5" w:rsidP="00BE4C6E">
                    <w:pPr>
                      <w:jc w:val="center"/>
                    </w:pPr>
                    <w:r>
                      <w:t>Beheerdersinformatie</w:t>
                    </w:r>
                  </w:p>
                </w:txbxContent>
              </v:textbox>
              <w10:wrap type="square"/>
            </v:shape>
          </w:pict>
        </w:r>
      </w:ins>
    </w:p>
    <w:p w:rsidR="00BE4C6E" w:rsidRDefault="00BE4C6E" w:rsidP="00BE4C6E">
      <w:pPr>
        <w:rPr>
          <w:ins w:id="1092" w:author="Paul Janssen" w:date="2017-01-27T17:25:00Z"/>
        </w:rPr>
      </w:pPr>
    </w:p>
    <w:p w:rsidR="00BE4C6E" w:rsidRDefault="00BE4C6E" w:rsidP="00BE4C6E">
      <w:pPr>
        <w:rPr>
          <w:ins w:id="1093" w:author="Paul Janssen" w:date="2017-01-27T17:25:00Z"/>
        </w:rPr>
      </w:pPr>
    </w:p>
    <w:p w:rsidR="00BE4C6E" w:rsidRDefault="00BE4C6E" w:rsidP="00BE4C6E">
      <w:pPr>
        <w:rPr>
          <w:ins w:id="1094" w:author="Paul Janssen" w:date="2017-01-27T17:25:00Z"/>
        </w:rPr>
      </w:pPr>
    </w:p>
    <w:p w:rsidR="00BE4C6E" w:rsidRDefault="00BE4C6E" w:rsidP="00BE4C6E">
      <w:pPr>
        <w:rPr>
          <w:ins w:id="1095" w:author="Paul Janssen" w:date="2017-01-27T17:25:00Z"/>
        </w:rPr>
      </w:pPr>
    </w:p>
    <w:p w:rsidR="00BE4C6E" w:rsidRDefault="00BE4C6E" w:rsidP="00BE4C6E">
      <w:pPr>
        <w:rPr>
          <w:ins w:id="1096" w:author="Paul Janssen" w:date="2017-01-27T17:25:00Z"/>
        </w:rPr>
      </w:pPr>
    </w:p>
    <w:p w:rsidR="00BE4C6E" w:rsidRDefault="00BE4C6E" w:rsidP="00BE4C6E">
      <w:pPr>
        <w:rPr>
          <w:ins w:id="1097" w:author="Paul Janssen" w:date="2017-01-27T17:25:00Z"/>
        </w:rPr>
      </w:pPr>
    </w:p>
    <w:p w:rsidR="00BE4C6E" w:rsidRDefault="00BE4C6E" w:rsidP="00BE4C6E">
      <w:pPr>
        <w:rPr>
          <w:ins w:id="1098" w:author="Paul Janssen" w:date="2017-01-27T17:25:00Z"/>
        </w:rPr>
      </w:pPr>
    </w:p>
    <w:p w:rsidR="00BE4C6E" w:rsidRDefault="00BE4C6E" w:rsidP="00BE4C6E">
      <w:pPr>
        <w:rPr>
          <w:ins w:id="1099" w:author="Paul Janssen" w:date="2017-01-27T17:25:00Z"/>
        </w:rPr>
      </w:pPr>
    </w:p>
    <w:p w:rsidR="00BE4C6E" w:rsidRDefault="00BE4C6E" w:rsidP="00BE4C6E">
      <w:pPr>
        <w:rPr>
          <w:ins w:id="1100" w:author="Paul Janssen" w:date="2017-01-27T17:25:00Z"/>
        </w:rPr>
      </w:pPr>
    </w:p>
    <w:p w:rsidR="00BE4C6E" w:rsidRDefault="00BE4C6E" w:rsidP="00BE4C6E">
      <w:pPr>
        <w:rPr>
          <w:ins w:id="1101" w:author="Paul Janssen" w:date="2017-01-27T17:25:00Z"/>
        </w:rPr>
      </w:pPr>
    </w:p>
    <w:p w:rsidR="00BE4C6E" w:rsidRDefault="00BE4C6E" w:rsidP="00BE4C6E">
      <w:pPr>
        <w:rPr>
          <w:ins w:id="1102" w:author="Paul Janssen" w:date="2017-01-27T17:25:00Z"/>
        </w:rPr>
      </w:pPr>
    </w:p>
    <w:p w:rsidR="00BE4C6E" w:rsidRDefault="00BE4C6E" w:rsidP="00BE4C6E">
      <w:pPr>
        <w:rPr>
          <w:ins w:id="1103" w:author="Paul Janssen" w:date="2017-01-27T17:25:00Z"/>
        </w:rPr>
      </w:pPr>
    </w:p>
    <w:p w:rsidR="00BE4C6E" w:rsidRDefault="00BE4C6E" w:rsidP="00BE4C6E">
      <w:pPr>
        <w:rPr>
          <w:ins w:id="1104" w:author="Paul Janssen" w:date="2017-01-27T17:25:00Z"/>
        </w:rPr>
      </w:pPr>
      <w:ins w:id="1105" w:author="Paul Janssen" w:date="2017-01-27T17:25:00Z">
        <w:r>
          <w:t>WION Uitlevering: Het totaal aan informatie dat kan worden geleverd bij een WION informatieaanvraag.</w:t>
        </w:r>
      </w:ins>
    </w:p>
    <w:p w:rsidR="00BE4C6E" w:rsidRDefault="00BE4C6E" w:rsidP="00BE4C6E">
      <w:pPr>
        <w:rPr>
          <w:ins w:id="1106" w:author="Paul Janssen" w:date="2017-01-27T17:25:00Z"/>
        </w:rPr>
      </w:pPr>
      <w:ins w:id="1107" w:author="Paul Janssen" w:date="2017-01-27T17:25:00Z">
        <w:r>
          <w:t>Leveringsinformatie: Administratieve gegevens van de uitlevering inclusief de graaf-, informatie- en oriëntatiepolygoon.</w:t>
        </w:r>
      </w:ins>
    </w:p>
    <w:p w:rsidR="00BE4C6E" w:rsidRDefault="00BE4C6E" w:rsidP="00BE4C6E">
      <w:pPr>
        <w:rPr>
          <w:ins w:id="1108" w:author="Paul Janssen" w:date="2017-01-27T17:25:00Z"/>
        </w:rPr>
      </w:pPr>
      <w:ins w:id="1109" w:author="Paul Janssen" w:date="2017-01-27T17:25:00Z">
        <w:r>
          <w:t xml:space="preserve">Beheerdersinformatie: De belanghebbende beheerder, bijlagen inclusief </w:t>
        </w:r>
        <w:proofErr w:type="spellStart"/>
        <w:r>
          <w:t>ev</w:t>
        </w:r>
        <w:proofErr w:type="spellEnd"/>
        <w:r>
          <w:t xml:space="preserve"> brief en contactgegevens.</w:t>
        </w:r>
      </w:ins>
    </w:p>
    <w:p w:rsidR="00BE4C6E" w:rsidRDefault="00BE4C6E" w:rsidP="00BE4C6E">
      <w:pPr>
        <w:rPr>
          <w:ins w:id="1110" w:author="Paul Janssen" w:date="2017-01-27T17:25:00Z"/>
        </w:rPr>
      </w:pPr>
      <w:ins w:id="1111" w:author="Paul Janssen" w:date="2017-01-27T17:25:00Z">
        <w:r>
          <w:t>Netinformatie: Informatie over het utiliteitsnet, onderdelen, details en extra aanduidingen.</w:t>
        </w:r>
      </w:ins>
    </w:p>
    <w:p w:rsidR="00BE4C6E" w:rsidRDefault="00BE4C6E" w:rsidP="00BE4C6E">
      <w:pPr>
        <w:rPr>
          <w:ins w:id="1112" w:author="Paul Janssen" w:date="2017-01-27T17:25:00Z"/>
        </w:rPr>
      </w:pPr>
    </w:p>
    <w:p w:rsidR="00BE4C6E" w:rsidRDefault="00BE4C6E" w:rsidP="00BE4C6E">
      <w:pPr>
        <w:rPr>
          <w:ins w:id="1113" w:author="Paul Janssen" w:date="2017-01-27T17:25:00Z"/>
        </w:rPr>
      </w:pPr>
      <w:ins w:id="1114" w:author="Paul Janssen" w:date="2017-01-27T17:25:00Z">
        <w:r>
          <w:t>Om de informatie uit het middelst</w:t>
        </w:r>
      </w:ins>
      <w:ins w:id="1115" w:author="Paul Janssen" w:date="2017-01-29T17:07:00Z">
        <w:r w:rsidR="004475AB">
          <w:t>e</w:t>
        </w:r>
      </w:ins>
      <w:ins w:id="1116" w:author="Paul Janssen" w:date="2017-01-27T17:25:00Z">
        <w:r>
          <w:t xml:space="preserve"> blok te genereren is er een Belangenregistratie nodig. Hierin zijn de belangen van de netbeheerders geregistreerd en is per netbeheerder per thema het belanggebied inclusief contactinformatie opgenomen.</w:t>
        </w:r>
      </w:ins>
    </w:p>
    <w:p w:rsidR="00BE4C6E" w:rsidRDefault="00BE4C6E" w:rsidP="00BE4C6E">
      <w:pPr>
        <w:rPr>
          <w:ins w:id="1117" w:author="Paul Janssen" w:date="2017-01-27T17:25:00Z"/>
        </w:rPr>
      </w:pPr>
    </w:p>
    <w:p w:rsidR="00BE4C6E" w:rsidRDefault="00BE4C6E" w:rsidP="00BE4C6E">
      <w:pPr>
        <w:rPr>
          <w:ins w:id="1118" w:author="Paul Janssen" w:date="2017-01-27T17:25:00Z"/>
        </w:rPr>
      </w:pPr>
      <w:ins w:id="1119" w:author="Paul Janssen" w:date="2017-01-27T17:25:00Z">
        <w:r>
          <w:t>Deze blokken zijn nader ingevuld in het UML diagram op de volgende pagina.</w:t>
        </w:r>
      </w:ins>
    </w:p>
    <w:p w:rsidR="00BE4C6E" w:rsidRDefault="00BE4C6E" w:rsidP="00BE4C6E">
      <w:pPr>
        <w:jc w:val="left"/>
        <w:rPr>
          <w:ins w:id="1120" w:author="Paul Janssen" w:date="2017-01-27T17:25:00Z"/>
        </w:rPr>
        <w:sectPr w:rsidR="00BE4C6E" w:rsidSect="00672722">
          <w:pgSz w:w="11906" w:h="16838" w:code="9"/>
          <w:pgMar w:top="2552" w:right="1622" w:bottom="1531" w:left="1622" w:header="0" w:footer="57" w:gutter="0"/>
          <w:cols w:space="708"/>
          <w:docGrid w:linePitch="360"/>
        </w:sectPr>
      </w:pPr>
    </w:p>
    <w:p w:rsidR="00BE4C6E" w:rsidRDefault="00944C3E" w:rsidP="00BE4C6E">
      <w:pPr>
        <w:rPr>
          <w:ins w:id="1121" w:author="Paul Janssen" w:date="2017-01-27T17:25:00Z"/>
        </w:rPr>
      </w:pPr>
      <w:commentRangeStart w:id="1122"/>
      <w:ins w:id="1123" w:author="Paul Janssen" w:date="2017-01-29T15:36:00Z">
        <w:r>
          <w:rPr>
            <w:noProof/>
          </w:rPr>
          <w:lastRenderedPageBreak/>
          <w:drawing>
            <wp:anchor distT="0" distB="0" distL="114300" distR="114300" simplePos="0" relativeHeight="251656192" behindDoc="0" locked="0" layoutInCell="1" allowOverlap="1" wp14:anchorId="0D935370" wp14:editId="67F4AD34">
              <wp:simplePos x="0" y="0"/>
              <wp:positionH relativeFrom="column">
                <wp:posOffset>797906</wp:posOffset>
              </wp:positionH>
              <wp:positionV relativeFrom="paragraph">
                <wp:posOffset>-20955</wp:posOffset>
              </wp:positionV>
              <wp:extent cx="11086465" cy="8892540"/>
              <wp:effectExtent l="0" t="0" r="0" b="0"/>
              <wp:wrapTopAndBottom/>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a. IMKL2015 Levering Gebiedsinformatie.w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086465" cy="8892540"/>
                      </a:xfrm>
                      <a:prstGeom prst="rect">
                        <a:avLst/>
                      </a:prstGeom>
                    </pic:spPr>
                  </pic:pic>
                </a:graphicData>
              </a:graphic>
              <wp14:sizeRelH relativeFrom="page">
                <wp14:pctWidth>0</wp14:pctWidth>
              </wp14:sizeRelH>
              <wp14:sizeRelV relativeFrom="page">
                <wp14:pctHeight>0</wp14:pctHeight>
              </wp14:sizeRelV>
            </wp:anchor>
          </w:drawing>
        </w:r>
      </w:ins>
      <w:commentRangeEnd w:id="1122"/>
      <w:r w:rsidR="00153E54">
        <w:rPr>
          <w:rStyle w:val="Verwijzingopmerking"/>
        </w:rPr>
        <w:commentReference w:id="1122"/>
      </w:r>
    </w:p>
    <w:p w:rsidR="00BE4C6E" w:rsidRDefault="00BE4C6E" w:rsidP="00BE4C6E">
      <w:pPr>
        <w:rPr>
          <w:ins w:id="1124" w:author="Paul Janssen" w:date="2017-01-27T17:25:00Z"/>
        </w:rPr>
        <w:sectPr w:rsidR="00BE4C6E" w:rsidSect="009F4A0E">
          <w:pgSz w:w="23811" w:h="16838" w:orient="landscape" w:code="8"/>
          <w:pgMar w:top="1417" w:right="1417" w:bottom="1417" w:left="1417" w:header="0" w:footer="57" w:gutter="0"/>
          <w:cols w:space="708"/>
          <w:docGrid w:linePitch="360"/>
        </w:sectPr>
      </w:pPr>
    </w:p>
    <w:p w:rsidR="00BE4C6E" w:rsidRDefault="00BE4C6E" w:rsidP="00BE4C6E">
      <w:pPr>
        <w:rPr>
          <w:ins w:id="1125" w:author="Paul Janssen" w:date="2017-01-27T17:25:00Z"/>
        </w:rPr>
      </w:pPr>
    </w:p>
    <w:p w:rsidR="00BE4C6E" w:rsidRDefault="00BE4C6E" w:rsidP="00BE4C6E">
      <w:pPr>
        <w:rPr>
          <w:ins w:id="1126" w:author="Paul Janssen" w:date="2017-01-27T17:25:00Z"/>
        </w:rPr>
      </w:pPr>
    </w:p>
    <w:p w:rsidR="00BE4C6E" w:rsidRDefault="00BE4C6E" w:rsidP="00BE4C6E">
      <w:pPr>
        <w:rPr>
          <w:ins w:id="1127" w:author="Paul Janssen" w:date="2017-01-27T17:25:00Z"/>
        </w:rPr>
      </w:pPr>
    </w:p>
    <w:p w:rsidR="00BE4C6E" w:rsidRDefault="00BE4C6E" w:rsidP="00BE4C6E">
      <w:pPr>
        <w:rPr>
          <w:ins w:id="1128" w:author="Paul Janssen" w:date="2017-01-29T15:20:00Z"/>
        </w:rPr>
      </w:pPr>
      <w:ins w:id="1129" w:author="Paul Janssen" w:date="2017-01-27T17:25:00Z">
        <w:r>
          <w:t>Toelichting bij het diagram.</w:t>
        </w:r>
      </w:ins>
    </w:p>
    <w:p w:rsidR="00CD2474" w:rsidRDefault="00CD2474" w:rsidP="00BE4C6E">
      <w:pPr>
        <w:rPr>
          <w:ins w:id="1130" w:author="Paul Janssen" w:date="2017-01-29T15:20:00Z"/>
        </w:rPr>
      </w:pPr>
    </w:p>
    <w:p w:rsidR="00CD2474" w:rsidRDefault="00CD2474" w:rsidP="00BE4C6E">
      <w:pPr>
        <w:rPr>
          <w:ins w:id="1131" w:author="Paul Janssen" w:date="2017-01-29T15:20:00Z"/>
        </w:rPr>
      </w:pPr>
      <w:ins w:id="1132" w:author="Paul Janssen" w:date="2017-01-29T15:20:00Z">
        <w:r>
          <w:t>Met verschillende kleur omlijningen is aangegeven hoe het objecttype zich verhoudt tot verschi</w:t>
        </w:r>
      </w:ins>
      <w:ins w:id="1133" w:author="Paul Janssen" w:date="2017-01-29T15:21:00Z">
        <w:r>
          <w:t xml:space="preserve">l in aanlevering aan de centrale voorziening door centraal of decentraal aangesloten netbeheerder of </w:t>
        </w:r>
      </w:ins>
      <w:ins w:id="1134" w:author="Paul Janssen" w:date="2017-01-29T15:23:00Z">
        <w:r>
          <w:t xml:space="preserve">in de aan- of </w:t>
        </w:r>
      </w:ins>
      <w:ins w:id="1135" w:author="Paul Janssen" w:date="2017-01-29T15:21:00Z">
        <w:r>
          <w:t>uitlevering</w:t>
        </w:r>
      </w:ins>
    </w:p>
    <w:p w:rsidR="00CD2474" w:rsidRDefault="00CD2474" w:rsidP="00CD2474">
      <w:pPr>
        <w:pStyle w:val="Lijstalinea"/>
        <w:numPr>
          <w:ilvl w:val="0"/>
          <w:numId w:val="31"/>
        </w:numPr>
        <w:spacing w:line="240" w:lineRule="atLeast"/>
        <w:jc w:val="left"/>
        <w:rPr>
          <w:ins w:id="1136" w:author="Paul Janssen" w:date="2017-01-29T15:20:00Z"/>
          <w:bCs/>
        </w:rPr>
      </w:pPr>
      <w:ins w:id="1137" w:author="Paul Janssen" w:date="2017-01-29T15:20:00Z">
        <w:r>
          <w:rPr>
            <w:bCs/>
          </w:rPr>
          <w:t>Rood omlijnd: gegevens die door de centrale voorziening worden gegenereerd. Komen alleen voor in uitlevering.</w:t>
        </w:r>
      </w:ins>
    </w:p>
    <w:p w:rsidR="00CD2474" w:rsidRPr="006E30A4" w:rsidRDefault="00CD2474" w:rsidP="00CD2474">
      <w:pPr>
        <w:pStyle w:val="Lijstalinea"/>
        <w:numPr>
          <w:ilvl w:val="0"/>
          <w:numId w:val="31"/>
        </w:numPr>
        <w:spacing w:line="240" w:lineRule="atLeast"/>
        <w:jc w:val="left"/>
        <w:rPr>
          <w:ins w:id="1138" w:author="Paul Janssen" w:date="2017-01-29T15:20:00Z"/>
          <w:bCs/>
        </w:rPr>
      </w:pPr>
      <w:ins w:id="1139" w:author="Paul Janssen" w:date="2017-01-29T15:20:00Z">
        <w:r>
          <w:rPr>
            <w:bCs/>
          </w:rPr>
          <w:t>Groen omlijnd: gegevens die voor de centraal aangesloten netbeheerder door de voorziening wordt gegenereerd. Decentraal aangesloten netbeheerders moeten deze gegevens per melding aan de centrale voorziening leveren.</w:t>
        </w:r>
      </w:ins>
    </w:p>
    <w:p w:rsidR="00CD2474" w:rsidRPr="006E30A4" w:rsidRDefault="00CD2474" w:rsidP="00CD2474">
      <w:pPr>
        <w:pStyle w:val="Lijstalinea"/>
        <w:numPr>
          <w:ilvl w:val="0"/>
          <w:numId w:val="31"/>
        </w:numPr>
        <w:spacing w:line="240" w:lineRule="atLeast"/>
        <w:jc w:val="left"/>
        <w:rPr>
          <w:ins w:id="1140" w:author="Paul Janssen" w:date="2017-01-29T15:20:00Z"/>
          <w:bCs/>
        </w:rPr>
      </w:pPr>
      <w:ins w:id="1141" w:author="Paul Janssen" w:date="2017-01-29T15:20:00Z">
        <w:r>
          <w:rPr>
            <w:bCs/>
          </w:rPr>
          <w:t xml:space="preserve">Op het niveau van attributen is met een </w:t>
        </w:r>
        <w:proofErr w:type="spellStart"/>
        <w:r>
          <w:rPr>
            <w:bCs/>
          </w:rPr>
          <w:t>constraint</w:t>
        </w:r>
        <w:proofErr w:type="spellEnd"/>
        <w:r>
          <w:rPr>
            <w:bCs/>
          </w:rPr>
          <w:t xml:space="preserve"> aangegeven indien er verschil is met betrekking tot aan- of uitlevering of decentraal of centraal aangesloten netbeheerder.</w:t>
        </w:r>
      </w:ins>
    </w:p>
    <w:p w:rsidR="00CD2474" w:rsidRDefault="00CD2474" w:rsidP="00BE4C6E">
      <w:pPr>
        <w:rPr>
          <w:ins w:id="1142" w:author="Paul Janssen" w:date="2017-01-27T17:25:00Z"/>
        </w:rPr>
      </w:pPr>
    </w:p>
    <w:p w:rsidR="00BE4C6E" w:rsidRDefault="00BE4C6E" w:rsidP="00BE4C6E">
      <w:pPr>
        <w:rPr>
          <w:ins w:id="1143" w:author="Paul Janssen" w:date="2017-01-27T17:25:00Z"/>
        </w:rPr>
      </w:pPr>
      <w:ins w:id="1144" w:author="Paul Janssen" w:date="2017-01-27T17:25:00Z">
        <w:r>
          <w:t xml:space="preserve">Het object Gebiedsinformatielevering bevat de gegevens van de </w:t>
        </w:r>
        <w:proofErr w:type="spellStart"/>
        <w:r>
          <w:t>gebiedsinformatieaanvraag</w:t>
        </w:r>
        <w:proofErr w:type="spellEnd"/>
        <w:r>
          <w:t>, de gegevens van de aanvrager en opdrachtgever en verwijst naar een graaf- en/of een oriëntatiepolygoon. Er wordt verplicht een verwijzing naar de BGT als achtergrondkaart opgenomen.</w:t>
        </w:r>
      </w:ins>
    </w:p>
    <w:p w:rsidR="00BE4C6E" w:rsidRDefault="00BE4C6E" w:rsidP="00BE4C6E">
      <w:pPr>
        <w:rPr>
          <w:ins w:id="1145" w:author="Paul Janssen" w:date="2017-01-27T17:25:00Z"/>
        </w:rPr>
      </w:pPr>
    </w:p>
    <w:p w:rsidR="00BE4C6E" w:rsidRDefault="00BE4C6E" w:rsidP="00BE4C6E">
      <w:pPr>
        <w:rPr>
          <w:ins w:id="1146" w:author="Paul Janssen" w:date="2017-01-27T17:25:00Z"/>
        </w:rPr>
      </w:pPr>
      <w:ins w:id="1147" w:author="Paul Janssen" w:date="2017-01-27T17:25:00Z">
        <w:r>
          <w:t>De Gebiedsinformatielevering verwijst naar een object Belanghebbende waarin de beheerdersinformatie is opgenomen.</w:t>
        </w:r>
      </w:ins>
    </w:p>
    <w:p w:rsidR="00BE4C6E" w:rsidRDefault="00BE4C6E" w:rsidP="00BE4C6E">
      <w:pPr>
        <w:rPr>
          <w:ins w:id="1148" w:author="Paul Janssen" w:date="2017-01-27T17:25:00Z"/>
        </w:rPr>
      </w:pPr>
    </w:p>
    <w:p w:rsidR="00BE4C6E" w:rsidRDefault="00BE4C6E" w:rsidP="00BE4C6E">
      <w:pPr>
        <w:autoSpaceDE w:val="0"/>
        <w:autoSpaceDN w:val="0"/>
        <w:adjustRightInd w:val="0"/>
        <w:spacing w:after="1"/>
        <w:rPr>
          <w:ins w:id="1149" w:author="Paul Janssen" w:date="2017-01-27T17:25:00Z"/>
        </w:rPr>
      </w:pPr>
      <w:ins w:id="1150" w:author="Paul Janssen" w:date="2017-01-27T17:25:00Z">
        <w:r w:rsidRPr="00836F0B">
          <w:t>Een belanghebbende beheerder is een beheerder met een beheerpolygoon dat geheel of gedeeltelijk ligt in de aangevraagde polygoon. Bij een belanghebbende beheerder heeft zijn beheergebied een overlap met het aangevraagde gebied. Een beheergebied hoort altijd groter te zijn dan het gebied waar de netbeheerder informatie over kabels en leidingen wil leveren. Daarom hoeft een belanghebbende beheerder niet altijd een betrokken beheerder te zijn. Ook een beheerder veiligheidsgebied heeft een beheerpolygoon en kan een belanghebbende beheerder zijn.</w:t>
        </w:r>
      </w:ins>
    </w:p>
    <w:p w:rsidR="00BE4C6E" w:rsidRDefault="00BE4C6E" w:rsidP="00BE4C6E">
      <w:pPr>
        <w:rPr>
          <w:ins w:id="1151" w:author="Paul Janssen" w:date="2017-01-27T17:25:00Z"/>
        </w:rPr>
      </w:pPr>
    </w:p>
    <w:p w:rsidR="00BE4C6E" w:rsidRDefault="00BE4C6E" w:rsidP="00BE4C6E">
      <w:pPr>
        <w:rPr>
          <w:ins w:id="1152" w:author="Paul Janssen" w:date="2017-01-27T17:25:00Z"/>
        </w:rPr>
      </w:pPr>
      <w:ins w:id="1153" w:author="Paul Janssen" w:date="2017-01-27T17:25:00Z">
        <w:r>
          <w:t xml:space="preserve">Het object Belanghebbende heeft 1 of meer geraakte belangen en de daarbij horende contactgegevens (zie Belangenregistratie). Tevens is er een verwijzing vanuit de belanghebbende naar de eventuele bijlagen, inclusief bijlage Eisvoorzorgsmaatregel. De bijlagen zijn daarmee direct gerelateerd aan de belanghebbende en pas indirect aan het utiliteitsnet. Een belanghebbende kan een belang hebben maar niet betrokken zijn. In dat geval is er wel een bijlage maar geen netinformatie en geen </w:t>
        </w:r>
        <w:proofErr w:type="spellStart"/>
        <w:r>
          <w:t>eigenTopografie</w:t>
        </w:r>
        <w:proofErr w:type="spellEnd"/>
        <w:r>
          <w:t>.</w:t>
        </w:r>
      </w:ins>
    </w:p>
    <w:p w:rsidR="00BE4C6E" w:rsidRDefault="00BE4C6E" w:rsidP="00BE4C6E">
      <w:pPr>
        <w:rPr>
          <w:ins w:id="1154" w:author="Paul Janssen" w:date="2017-01-27T17:25:00Z"/>
        </w:rPr>
      </w:pPr>
      <w:ins w:id="1155" w:author="Paul Janssen" w:date="2017-01-27T17:25:00Z">
        <w:r>
          <w:t>Indien de belanghebbende wel betrokken is dan is er wel een relatie naar 1 of meerdere utiliteitsnetten.</w:t>
        </w:r>
      </w:ins>
    </w:p>
    <w:p w:rsidR="00BE4C6E" w:rsidRDefault="00BE4C6E" w:rsidP="00BE4C6E">
      <w:pPr>
        <w:rPr>
          <w:ins w:id="1156" w:author="Paul Janssen" w:date="2017-01-27T17:25:00Z"/>
        </w:rPr>
      </w:pPr>
    </w:p>
    <w:p w:rsidR="00BE4C6E" w:rsidRDefault="00BE4C6E" w:rsidP="00BE4C6E">
      <w:pPr>
        <w:rPr>
          <w:ins w:id="1157" w:author="Paul Janssen" w:date="2017-01-27T17:25:00Z"/>
        </w:rPr>
      </w:pPr>
      <w:ins w:id="1158" w:author="Paul Janssen" w:date="2017-01-27T17:25:00Z">
        <w:r>
          <w:t>Het object Utiliteitsnet vormt de verbinding naar de locatie en typegegevens van het utiliteitsnet met de netwerkelementen en gerelateerde informatie.</w:t>
        </w:r>
      </w:ins>
    </w:p>
    <w:p w:rsidR="00BE4C6E" w:rsidRDefault="00BE4C6E" w:rsidP="00BE4C6E">
      <w:pPr>
        <w:rPr>
          <w:ins w:id="1159" w:author="Paul Janssen" w:date="2017-01-27T17:25:00Z"/>
        </w:rPr>
      </w:pPr>
    </w:p>
    <w:p w:rsidR="00BE4C6E" w:rsidRDefault="0064486E" w:rsidP="00BE4C6E">
      <w:pPr>
        <w:rPr>
          <w:ins w:id="1160" w:author="Paul Janssen" w:date="2017-01-29T15:36:00Z"/>
        </w:rPr>
      </w:pPr>
      <w:ins w:id="1161" w:author="Paul Janssen" w:date="2017-01-29T17:13:00Z">
        <w:r>
          <w:t xml:space="preserve">De Belangenregistratie is een aparte registratie doe door de centrale voorziening is ingericht en wordt onderhouden. </w:t>
        </w:r>
      </w:ins>
      <w:ins w:id="1162" w:author="Paul Janssen" w:date="2017-01-27T17:25:00Z">
        <w:r w:rsidR="00BE4C6E">
          <w:t>De belangenregistratie is opgenomen om het geraakte belang te bepalen per belanghebbende en de contactgegevens die bij specifieke situaties van belang zijn.</w:t>
        </w:r>
      </w:ins>
    </w:p>
    <w:p w:rsidR="00944C3E" w:rsidRDefault="00944C3E" w:rsidP="00BE4C6E">
      <w:pPr>
        <w:rPr>
          <w:ins w:id="1163" w:author="Paul Janssen" w:date="2017-01-27T17:25:00Z"/>
        </w:rPr>
      </w:pPr>
    </w:p>
    <w:p w:rsidR="00BE4C6E" w:rsidRDefault="00BE4C6E" w:rsidP="00BE4C6E">
      <w:pPr>
        <w:rPr>
          <w:ins w:id="1164" w:author="Paul Janssen" w:date="2017-01-29T15:38:00Z"/>
        </w:rPr>
      </w:pPr>
    </w:p>
    <w:p w:rsidR="00944C3E" w:rsidRDefault="00944C3E" w:rsidP="00BE4C6E">
      <w:pPr>
        <w:rPr>
          <w:ins w:id="1165" w:author="Paul Janssen" w:date="2017-01-29T15:38:00Z"/>
        </w:rPr>
      </w:pPr>
    </w:p>
    <w:p w:rsidR="00944C3E" w:rsidRDefault="00944C3E" w:rsidP="00BE4C6E">
      <w:pPr>
        <w:rPr>
          <w:ins w:id="1166" w:author="Paul Janssen" w:date="2017-01-29T15:38:00Z"/>
        </w:rPr>
      </w:pPr>
    </w:p>
    <w:p w:rsidR="00944C3E" w:rsidRDefault="00944C3E" w:rsidP="00BE4C6E">
      <w:pPr>
        <w:rPr>
          <w:ins w:id="1167" w:author="Paul Janssen" w:date="2017-01-29T15:38:00Z"/>
        </w:rPr>
      </w:pPr>
    </w:p>
    <w:p w:rsidR="00944C3E" w:rsidRDefault="00944C3E" w:rsidP="00BE4C6E">
      <w:pPr>
        <w:rPr>
          <w:ins w:id="1168" w:author="Paul Janssen" w:date="2017-01-29T15:38:00Z"/>
        </w:rPr>
      </w:pPr>
    </w:p>
    <w:p w:rsidR="00944C3E" w:rsidRDefault="00944C3E" w:rsidP="00BE4C6E">
      <w:pPr>
        <w:rPr>
          <w:ins w:id="1169" w:author="Paul Janssen" w:date="2017-01-29T15:38:00Z"/>
        </w:rPr>
      </w:pPr>
    </w:p>
    <w:p w:rsidR="00944C3E" w:rsidRDefault="00944C3E" w:rsidP="00BE4C6E">
      <w:pPr>
        <w:rPr>
          <w:ins w:id="1170" w:author="Paul Janssen" w:date="2017-01-29T15:38:00Z"/>
        </w:rPr>
      </w:pPr>
    </w:p>
    <w:p w:rsidR="00944C3E" w:rsidRDefault="00944C3E" w:rsidP="00BE4C6E">
      <w:pPr>
        <w:rPr>
          <w:ins w:id="1171" w:author="Paul Janssen" w:date="2017-01-29T15:38:00Z"/>
        </w:rPr>
      </w:pPr>
    </w:p>
    <w:p w:rsidR="00944C3E" w:rsidRDefault="00944C3E" w:rsidP="00BE4C6E">
      <w:pPr>
        <w:rPr>
          <w:ins w:id="1172" w:author="Paul Janssen" w:date="2017-01-29T15:38:00Z"/>
        </w:rPr>
      </w:pPr>
    </w:p>
    <w:p w:rsidR="00944C3E" w:rsidRDefault="00944C3E" w:rsidP="00BE4C6E">
      <w:pPr>
        <w:rPr>
          <w:ins w:id="1173" w:author="Paul Janssen" w:date="2017-01-29T15:38:00Z"/>
        </w:rPr>
      </w:pPr>
    </w:p>
    <w:p w:rsidR="00944C3E" w:rsidRDefault="00944C3E" w:rsidP="00BE4C6E">
      <w:pPr>
        <w:rPr>
          <w:ins w:id="1174" w:author="Paul Janssen" w:date="2017-01-29T15:38:00Z"/>
        </w:rPr>
      </w:pPr>
    </w:p>
    <w:p w:rsidR="00944C3E" w:rsidRDefault="00944C3E" w:rsidP="00BE4C6E">
      <w:pPr>
        <w:rPr>
          <w:ins w:id="1175" w:author="Paul Janssen" w:date="2017-01-29T15:38:00Z"/>
        </w:rPr>
      </w:pPr>
    </w:p>
    <w:p w:rsidR="00944C3E" w:rsidRDefault="00944C3E" w:rsidP="00BE4C6E">
      <w:pPr>
        <w:rPr>
          <w:ins w:id="1176" w:author="Paul Janssen" w:date="2017-01-29T15:38:00Z"/>
        </w:rPr>
      </w:pPr>
    </w:p>
    <w:p w:rsidR="00944C3E" w:rsidRDefault="00944C3E" w:rsidP="00BE4C6E">
      <w:pPr>
        <w:rPr>
          <w:ins w:id="1177" w:author="Paul Janssen" w:date="2017-01-29T15:38:00Z"/>
        </w:rPr>
      </w:pPr>
    </w:p>
    <w:p w:rsidR="00944C3E" w:rsidRDefault="00944C3E" w:rsidP="00BE4C6E">
      <w:pPr>
        <w:rPr>
          <w:ins w:id="1178" w:author="Paul Janssen" w:date="2017-01-27T17:25:00Z"/>
        </w:rPr>
      </w:pPr>
    </w:p>
    <w:p w:rsidR="00BE4C6E" w:rsidRDefault="00944C3E" w:rsidP="00BE4C6E">
      <w:pPr>
        <w:rPr>
          <w:ins w:id="1179" w:author="Paul Janssen" w:date="2017-01-29T17:10:00Z"/>
        </w:rPr>
      </w:pPr>
      <w:ins w:id="1180" w:author="Paul Janssen" w:date="2017-01-29T15:37:00Z">
        <w:r>
          <w:rPr>
            <w:noProof/>
          </w:rPr>
          <w:lastRenderedPageBreak/>
          <w:drawing>
            <wp:anchor distT="0" distB="0" distL="114300" distR="114300" simplePos="0" relativeHeight="251665408" behindDoc="0" locked="0" layoutInCell="1" allowOverlap="1">
              <wp:simplePos x="0" y="0"/>
              <wp:positionH relativeFrom="column">
                <wp:posOffset>-15897</wp:posOffset>
              </wp:positionH>
              <wp:positionV relativeFrom="paragraph">
                <wp:posOffset>-1905</wp:posOffset>
              </wp:positionV>
              <wp:extent cx="5760720" cy="3512820"/>
              <wp:effectExtent l="0" t="0" r="0" b="0"/>
              <wp:wrapTopAndBottom/>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b. IMKL2015 Belangen WION.w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512820"/>
                      </a:xfrm>
                      <a:prstGeom prst="rect">
                        <a:avLst/>
                      </a:prstGeom>
                    </pic:spPr>
                  </pic:pic>
                </a:graphicData>
              </a:graphic>
              <wp14:sizeRelH relativeFrom="page">
                <wp14:pctWidth>0</wp14:pctWidth>
              </wp14:sizeRelH>
              <wp14:sizeRelV relativeFrom="page">
                <wp14:pctHeight>0</wp14:pctHeight>
              </wp14:sizeRelV>
            </wp:anchor>
          </w:drawing>
        </w:r>
      </w:ins>
      <w:ins w:id="1181" w:author="Paul Janssen" w:date="2017-01-27T17:25:00Z">
        <w:r w:rsidR="00BE4C6E">
          <w:t xml:space="preserve">Figuur 5.14: Het object </w:t>
        </w:r>
        <w:proofErr w:type="spellStart"/>
        <w:r w:rsidR="00BE4C6E">
          <w:t>GeraaktBelang</w:t>
        </w:r>
        <w:proofErr w:type="spellEnd"/>
        <w:r w:rsidR="00BE4C6E">
          <w:t xml:space="preserve"> gebruikt de belangenregistratie om aan te geven welk belang geraakt is en wat de contactadressen zijn bij de verschillende </w:t>
        </w:r>
        <w:commentRangeStart w:id="1182"/>
        <w:r w:rsidR="00BE4C6E">
          <w:t>meldingen</w:t>
        </w:r>
      </w:ins>
      <w:commentRangeEnd w:id="1182"/>
      <w:r w:rsidR="00153E54">
        <w:rPr>
          <w:rStyle w:val="Verwijzingopmerking"/>
        </w:rPr>
        <w:commentReference w:id="1182"/>
      </w:r>
      <w:ins w:id="1183" w:author="Paul Janssen" w:date="2017-01-27T17:25:00Z">
        <w:r w:rsidR="00BE4C6E">
          <w:t>.</w:t>
        </w:r>
      </w:ins>
    </w:p>
    <w:p w:rsidR="004475AB" w:rsidRDefault="004475AB" w:rsidP="00BE4C6E">
      <w:pPr>
        <w:rPr>
          <w:ins w:id="1184" w:author="Paul Janssen" w:date="2017-01-29T17:10:00Z"/>
        </w:rPr>
      </w:pPr>
    </w:p>
    <w:p w:rsidR="00E65E36" w:rsidDel="004475AB" w:rsidRDefault="00E65E36" w:rsidP="00A26E72">
      <w:pPr>
        <w:spacing w:line="240" w:lineRule="atLeast"/>
        <w:rPr>
          <w:del w:id="1185" w:author="Paul Janssen" w:date="2017-01-29T17:13:00Z"/>
        </w:rPr>
      </w:pPr>
      <w:bookmarkStart w:id="1186" w:name="_Toc473473906"/>
      <w:bookmarkEnd w:id="1186"/>
    </w:p>
    <w:p w:rsidR="00EE7BB1" w:rsidRDefault="003515CC">
      <w:pPr>
        <w:pStyle w:val="subparagraaftitel"/>
      </w:pPr>
      <w:bookmarkStart w:id="1187" w:name="_Toc473473907"/>
      <w:r>
        <w:rPr>
          <w:noProof/>
        </w:rPr>
        <w:drawing>
          <wp:anchor distT="0" distB="0" distL="114300" distR="114300" simplePos="0" relativeHeight="251627520" behindDoc="0" locked="0" layoutInCell="1" allowOverlap="1">
            <wp:simplePos x="0" y="0"/>
            <wp:positionH relativeFrom="column">
              <wp:posOffset>-73660</wp:posOffset>
            </wp:positionH>
            <wp:positionV relativeFrom="paragraph">
              <wp:posOffset>310515</wp:posOffset>
            </wp:positionV>
            <wp:extent cx="5496560" cy="1296670"/>
            <wp:effectExtent l="0" t="0" r="0" b="0"/>
            <wp:wrapTopAndBottom/>
            <wp:docPr id="18" name="Afbeelding 17" descr="identificatie.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ficatie.wmf"/>
                    <pic:cNvPicPr/>
                  </pic:nvPicPr>
                  <pic:blipFill>
                    <a:blip r:embed="rId66" cstate="print"/>
                    <a:stretch>
                      <a:fillRect/>
                    </a:stretch>
                  </pic:blipFill>
                  <pic:spPr>
                    <a:xfrm>
                      <a:off x="0" y="0"/>
                      <a:ext cx="5496560" cy="1296670"/>
                    </a:xfrm>
                    <a:prstGeom prst="rect">
                      <a:avLst/>
                    </a:prstGeom>
                  </pic:spPr>
                </pic:pic>
              </a:graphicData>
            </a:graphic>
          </wp:anchor>
        </w:drawing>
      </w:r>
      <w:proofErr w:type="spellStart"/>
      <w:r w:rsidR="00A26E72" w:rsidRPr="001724FE">
        <w:t>Identifier</w:t>
      </w:r>
      <w:proofErr w:type="spellEnd"/>
      <w:r w:rsidR="00A26E72" w:rsidRPr="001724FE">
        <w:t xml:space="preserve"> management</w:t>
      </w:r>
      <w:r w:rsidR="00283BD6">
        <w:t>.</w:t>
      </w:r>
      <w:bookmarkEnd w:id="1187"/>
    </w:p>
    <w:p w:rsidR="0038226A" w:rsidRDefault="0038226A" w:rsidP="003515CC">
      <w:proofErr w:type="spellStart"/>
      <w:r>
        <w:t>Identifiers</w:t>
      </w:r>
      <w:proofErr w:type="spellEnd"/>
      <w:r>
        <w:t xml:space="preserve"> van objecten worden in IMKL2015 toegekend via het attribuut </w:t>
      </w:r>
      <w:proofErr w:type="spellStart"/>
      <w:r>
        <w:t>inspireI</w:t>
      </w:r>
      <w:r w:rsidR="0027065E">
        <w:t>d</w:t>
      </w:r>
      <w:proofErr w:type="spellEnd"/>
      <w:r>
        <w:t xml:space="preserve"> en het datatype </w:t>
      </w:r>
      <w:proofErr w:type="spellStart"/>
      <w:r>
        <w:t>Identifier</w:t>
      </w:r>
      <w:proofErr w:type="spellEnd"/>
      <w:r>
        <w:t xml:space="preserve"> als het object vanuit INSPIRE beschreven is of met het attribuut identificatie en het datatype NEN3610ID als het specifiek voor IMKL is toegevoegd.</w:t>
      </w:r>
      <w:r w:rsidR="00234581">
        <w:t xml:space="preserve"> Het toekennen van een </w:t>
      </w:r>
      <w:proofErr w:type="spellStart"/>
      <w:r w:rsidR="00234581">
        <w:t>inspireI</w:t>
      </w:r>
      <w:r w:rsidR="0027065E">
        <w:t>d</w:t>
      </w:r>
      <w:proofErr w:type="spellEnd"/>
      <w:r w:rsidR="00234581">
        <w:t xml:space="preserve"> betekent niet automatisch dat het INSPIRE data-objecten betreft. Een voorbeeld waar dat niet het geval is, is het thema Datatransport (telecommunicatie) waar de leiding en leidingelementen wel een </w:t>
      </w:r>
      <w:proofErr w:type="spellStart"/>
      <w:r w:rsidR="00234581">
        <w:t>inspireI</w:t>
      </w:r>
      <w:r w:rsidR="0027065E">
        <w:t>d</w:t>
      </w:r>
      <w:proofErr w:type="spellEnd"/>
      <w:r w:rsidR="00234581">
        <w:t xml:space="preserve"> hebben maar het geen INSPIRE data-objecten betreft. </w:t>
      </w:r>
    </w:p>
    <w:p w:rsidR="003515CC" w:rsidRDefault="003515CC" w:rsidP="003515CC">
      <w:r>
        <w:t xml:space="preserve">De systematiek </w:t>
      </w:r>
      <w:r w:rsidR="002370BA">
        <w:t xml:space="preserve">voor het format van een </w:t>
      </w:r>
      <w:proofErr w:type="spellStart"/>
      <w:r w:rsidR="002370BA">
        <w:t>identifier</w:t>
      </w:r>
      <w:proofErr w:type="spellEnd"/>
      <w:r w:rsidR="002370BA">
        <w:t xml:space="preserve"> </w:t>
      </w:r>
      <w:r>
        <w:t xml:space="preserve">is gebaseerd op de combinatie van een uniek benoemde </w:t>
      </w:r>
      <w:proofErr w:type="spellStart"/>
      <w:r>
        <w:t>namespace</w:t>
      </w:r>
      <w:proofErr w:type="spellEnd"/>
      <w:r>
        <w:t xml:space="preserve"> voor een applicatiedomein </w:t>
      </w:r>
      <w:r w:rsidR="00A75399">
        <w:t xml:space="preserve">(of organisatie-bronhouder) </w:t>
      </w:r>
      <w:r>
        <w:t xml:space="preserve">en unieke lokale </w:t>
      </w:r>
      <w:proofErr w:type="spellStart"/>
      <w:r>
        <w:t>id’s</w:t>
      </w:r>
      <w:proofErr w:type="spellEnd"/>
      <w:r>
        <w:t xml:space="preserve"> binnen een applicatiedomein. Omdat voor utiliteitsnetten er vele bronhouders zijn is het niet mogelijk om met één </w:t>
      </w:r>
      <w:proofErr w:type="spellStart"/>
      <w:r>
        <w:t>namespace</w:t>
      </w:r>
      <w:proofErr w:type="spellEnd"/>
      <w:r>
        <w:t xml:space="preserve"> te garanderen dat er in de combinatie van </w:t>
      </w:r>
      <w:proofErr w:type="spellStart"/>
      <w:r>
        <w:t>namespace</w:t>
      </w:r>
      <w:proofErr w:type="spellEnd"/>
      <w:r>
        <w:t xml:space="preserve"> en lokale </w:t>
      </w:r>
      <w:proofErr w:type="spellStart"/>
      <w:r>
        <w:t>identifier</w:t>
      </w:r>
      <w:proofErr w:type="spellEnd"/>
      <w:r>
        <w:t xml:space="preserve">, unieke </w:t>
      </w:r>
      <w:proofErr w:type="spellStart"/>
      <w:r>
        <w:t>identifiers</w:t>
      </w:r>
      <w:proofErr w:type="spellEnd"/>
      <w:r>
        <w:t xml:space="preserve"> ontstaan. Om toch met één </w:t>
      </w:r>
      <w:proofErr w:type="spellStart"/>
      <w:r>
        <w:t>namespace</w:t>
      </w:r>
      <w:proofErr w:type="spellEnd"/>
      <w:r>
        <w:t xml:space="preserve"> te kunnen werken die het </w:t>
      </w:r>
      <w:proofErr w:type="spellStart"/>
      <w:r>
        <w:t>apllicatiedomein</w:t>
      </w:r>
      <w:proofErr w:type="spellEnd"/>
      <w:r>
        <w:t xml:space="preserve"> </w:t>
      </w:r>
      <w:r w:rsidR="002370BA">
        <w:t>representeert</w:t>
      </w:r>
      <w:r>
        <w:t xml:space="preserve"> wordt het  vo</w:t>
      </w:r>
      <w:r w:rsidR="002370BA">
        <w:t xml:space="preserve">lgende voorstel </w:t>
      </w:r>
      <w:r>
        <w:t>gedaan:</w:t>
      </w:r>
    </w:p>
    <w:p w:rsidR="003515CC" w:rsidRDefault="003515CC" w:rsidP="003515CC"/>
    <w:p w:rsidR="003515CC" w:rsidRDefault="003515CC" w:rsidP="003515CC">
      <w:proofErr w:type="spellStart"/>
      <w:r>
        <w:t>Namespace</w:t>
      </w:r>
      <w:proofErr w:type="spellEnd"/>
      <w:r>
        <w:t xml:space="preserve">: </w:t>
      </w:r>
      <w:r>
        <w:tab/>
      </w:r>
      <w:r>
        <w:tab/>
      </w:r>
      <w:r w:rsidR="00B85A51">
        <w:t>‘</w:t>
      </w:r>
      <w:proofErr w:type="spellStart"/>
      <w:r w:rsidRPr="00811FE4">
        <w:rPr>
          <w:b/>
        </w:rPr>
        <w:t>nl.imkl</w:t>
      </w:r>
      <w:proofErr w:type="spellEnd"/>
      <w:r w:rsidR="00B85A51">
        <w:rPr>
          <w:b/>
        </w:rPr>
        <w:t>’</w:t>
      </w:r>
    </w:p>
    <w:p w:rsidR="003515CC" w:rsidRPr="00322340" w:rsidRDefault="003515CC" w:rsidP="003515CC">
      <w:r>
        <w:t xml:space="preserve">Format </w:t>
      </w:r>
      <w:proofErr w:type="spellStart"/>
      <w:r>
        <w:t>lokaalID</w:t>
      </w:r>
      <w:proofErr w:type="spellEnd"/>
      <w:r>
        <w:t xml:space="preserve">: </w:t>
      </w:r>
      <w:r>
        <w:tab/>
      </w:r>
      <w:proofErr w:type="spellStart"/>
      <w:r w:rsidR="00EA1048">
        <w:rPr>
          <w:b/>
        </w:rPr>
        <w:t>bronhouder</w:t>
      </w:r>
      <w:r w:rsidR="00EA1048" w:rsidRPr="00811FE4">
        <w:rPr>
          <w:b/>
        </w:rPr>
        <w:t>code</w:t>
      </w:r>
      <w:r w:rsidRPr="00811FE4">
        <w:rPr>
          <w:b/>
        </w:rPr>
        <w:t>.lokaalID</w:t>
      </w:r>
      <w:proofErr w:type="spellEnd"/>
      <w:r w:rsidR="003E1D31">
        <w:rPr>
          <w:b/>
        </w:rPr>
        <w:t xml:space="preserve">  </w:t>
      </w:r>
      <w:r w:rsidR="00971241" w:rsidRPr="00971241">
        <w:t>(met een totaal van maximaal 255 tekens)</w:t>
      </w:r>
    </w:p>
    <w:p w:rsidR="003515CC" w:rsidRDefault="003515CC" w:rsidP="003515CC">
      <w:pPr>
        <w:rPr>
          <w:b/>
        </w:rPr>
      </w:pPr>
    </w:p>
    <w:p w:rsidR="003515CC" w:rsidRDefault="003515CC" w:rsidP="003515CC">
      <w:r w:rsidRPr="00811FE4">
        <w:t xml:space="preserve">De </w:t>
      </w:r>
      <w:proofErr w:type="spellStart"/>
      <w:r w:rsidRPr="00811FE4">
        <w:t>namespace</w:t>
      </w:r>
      <w:proofErr w:type="spellEnd"/>
      <w:r>
        <w:t xml:space="preserve"> wordt geregistreerd in een nationaal </w:t>
      </w:r>
      <w:proofErr w:type="spellStart"/>
      <w:r>
        <w:t>namespace</w:t>
      </w:r>
      <w:proofErr w:type="spellEnd"/>
      <w:r>
        <w:t xml:space="preserve"> register.</w:t>
      </w:r>
    </w:p>
    <w:p w:rsidR="00B85A51" w:rsidRDefault="003515CC" w:rsidP="00EA1048">
      <w:r>
        <w:t xml:space="preserve">De </w:t>
      </w:r>
      <w:r w:rsidR="00EA1048">
        <w:t xml:space="preserve">bronhoudercode is uniek en </w:t>
      </w:r>
      <w:r w:rsidR="00B85A51">
        <w:t>repre</w:t>
      </w:r>
      <w:r w:rsidR="00EA1048">
        <w:t xml:space="preserve">senteert de bronhouder van de </w:t>
      </w:r>
      <w:r w:rsidR="00B85A51">
        <w:t>gegevens en</w:t>
      </w:r>
      <w:r w:rsidR="00EA1048">
        <w:t xml:space="preserve"> </w:t>
      </w:r>
      <w:r>
        <w:t>wordt geregistreerd in een register van de nationale voorziening.</w:t>
      </w:r>
      <w:r w:rsidR="00B85A51">
        <w:t xml:space="preserve"> </w:t>
      </w:r>
      <w:r w:rsidR="00EA1048">
        <w:t xml:space="preserve">Met de bronhouder wordt niet bedoeld </w:t>
      </w:r>
      <w:r w:rsidR="003E1D31">
        <w:t>de mogelijke</w:t>
      </w:r>
      <w:r w:rsidR="00EA1048">
        <w:t xml:space="preserve"> </w:t>
      </w:r>
      <w:proofErr w:type="spellStart"/>
      <w:r w:rsidR="00EA1048">
        <w:t>inwinner</w:t>
      </w:r>
      <w:proofErr w:type="spellEnd"/>
      <w:r w:rsidR="00EA1048">
        <w:t xml:space="preserve"> van de gegevens. </w:t>
      </w:r>
      <w:r w:rsidR="00B85A51">
        <w:t xml:space="preserve">De code bestaat uit </w:t>
      </w:r>
      <w:r w:rsidR="00455BC2" w:rsidRPr="00DB2583">
        <w:t>zes alfanumerieke posities</w:t>
      </w:r>
      <w:r w:rsidR="007B73AF">
        <w:t>. Dit is afgestemd met het format van  CBS codes voor gemeenten en provincies.</w:t>
      </w:r>
    </w:p>
    <w:p w:rsidR="003E1D31" w:rsidRDefault="00EA1048" w:rsidP="00EA62E0">
      <w:r>
        <w:lastRenderedPageBreak/>
        <w:t xml:space="preserve">Het </w:t>
      </w:r>
      <w:proofErr w:type="spellStart"/>
      <w:r>
        <w:t>lokaalID</w:t>
      </w:r>
      <w:proofErr w:type="spellEnd"/>
      <w:r>
        <w:t xml:space="preserve"> maakt het mogelijk per bronhouder de objecten uniek te identificeren. </w:t>
      </w:r>
      <w:r w:rsidR="00EA62E0">
        <w:t xml:space="preserve">Het </w:t>
      </w:r>
      <w:proofErr w:type="spellStart"/>
      <w:r w:rsidR="00EA62E0">
        <w:t>lokaalID</w:t>
      </w:r>
      <w:proofErr w:type="spellEnd"/>
      <w:r w:rsidR="00EA62E0">
        <w:t xml:space="preserve"> is vrij door de bronhouder in te vullen en zal in de meeste gevallen gelijk zijn aan het </w:t>
      </w:r>
      <w:proofErr w:type="spellStart"/>
      <w:r w:rsidR="00EA62E0">
        <w:t>id</w:t>
      </w:r>
      <w:proofErr w:type="spellEnd"/>
      <w:r w:rsidR="00EA62E0">
        <w:t xml:space="preserve"> in de lokale registratie.</w:t>
      </w:r>
    </w:p>
    <w:p w:rsidR="003E1D31" w:rsidRDefault="003E1D31" w:rsidP="00EA62E0"/>
    <w:p w:rsidR="005B6963" w:rsidRPr="003657E7" w:rsidRDefault="00971241">
      <w:pPr>
        <w:rPr>
          <w:b/>
        </w:rPr>
      </w:pPr>
      <w:r w:rsidRPr="003657E7">
        <w:rPr>
          <w:b/>
        </w:rPr>
        <w:t>Extra toelichting.</w:t>
      </w:r>
    </w:p>
    <w:p w:rsidR="00F9768C" w:rsidRDefault="00971241" w:rsidP="00F9768C">
      <w:proofErr w:type="spellStart"/>
      <w:r w:rsidRPr="003657E7">
        <w:rPr>
          <w:color w:val="010101"/>
        </w:rPr>
        <w:t>Identifiers</w:t>
      </w:r>
      <w:proofErr w:type="spellEnd"/>
      <w:r w:rsidRPr="003657E7">
        <w:rPr>
          <w:color w:val="010101"/>
        </w:rPr>
        <w:t xml:space="preserve"> hebben als functie objecten te kunnen aanwijzen en om aan objecten te kunnen refereren. Ze maken een object uniek identificeerbaar. Als een organisatie een </w:t>
      </w:r>
      <w:proofErr w:type="spellStart"/>
      <w:r w:rsidRPr="003657E7">
        <w:rPr>
          <w:color w:val="010101"/>
        </w:rPr>
        <w:t>identifier</w:t>
      </w:r>
      <w:proofErr w:type="spellEnd"/>
      <w:r w:rsidRPr="003657E7">
        <w:rPr>
          <w:color w:val="010101"/>
        </w:rPr>
        <w:t xml:space="preserve"> uitgeeft is deze binnen de organisatie wel uniek, maar als datasets van verschillende organisatie worden samengevoegd tot een nieuwe bestand is de </w:t>
      </w:r>
      <w:proofErr w:type="spellStart"/>
      <w:r w:rsidRPr="003657E7">
        <w:rPr>
          <w:color w:val="010101"/>
        </w:rPr>
        <w:t>identifier</w:t>
      </w:r>
      <w:proofErr w:type="spellEnd"/>
      <w:r w:rsidRPr="003657E7">
        <w:rPr>
          <w:color w:val="010101"/>
        </w:rPr>
        <w:t xml:space="preserve"> niet automatisch uniek in de nieuwe situatie. Om binnen de nieuwe context </w:t>
      </w:r>
      <w:proofErr w:type="spellStart"/>
      <w:r w:rsidRPr="003657E7">
        <w:rPr>
          <w:color w:val="010101"/>
        </w:rPr>
        <w:t>identifiers</w:t>
      </w:r>
      <w:proofErr w:type="spellEnd"/>
      <w:r w:rsidRPr="003657E7">
        <w:rPr>
          <w:color w:val="010101"/>
        </w:rPr>
        <w:t xml:space="preserve"> uniek te maken is een systematiek nodig. Binnen IMKL speelt dit op drie plaatsen:</w:t>
      </w:r>
    </w:p>
    <w:p w:rsidR="00A11BC4" w:rsidRDefault="00F9768C">
      <w:pPr>
        <w:pStyle w:val="Normaalweb"/>
        <w:numPr>
          <w:ilvl w:val="0"/>
          <w:numId w:val="40"/>
        </w:numPr>
        <w:spacing w:before="100" w:beforeAutospacing="1" w:after="100" w:afterAutospacing="1"/>
        <w:ind w:left="459" w:firstLine="0"/>
        <w:jc w:val="left"/>
        <w:rPr>
          <w:rFonts w:ascii="Verdana" w:eastAsiaTheme="minorHAnsi" w:hAnsi="Verdana"/>
          <w:color w:val="010101"/>
          <w:sz w:val="16"/>
          <w:szCs w:val="16"/>
        </w:rPr>
      </w:pPr>
      <w:r>
        <w:rPr>
          <w:rFonts w:ascii="Verdana" w:hAnsi="Verdana"/>
          <w:color w:val="010101"/>
          <w:sz w:val="16"/>
          <w:szCs w:val="16"/>
        </w:rPr>
        <w:t xml:space="preserve">De individuele datasets van die verschillende bronhouders worden samengevoegd in IMKL. Om objecten binnen IMKL een unieke identificatie krijgen krijgt iedere </w:t>
      </w:r>
      <w:r w:rsidR="00971241" w:rsidRPr="003657E7">
        <w:rPr>
          <w:rFonts w:ascii="Verdana" w:hAnsi="Verdana"/>
          <w:color w:val="010101"/>
          <w:sz w:val="16"/>
          <w:szCs w:val="16"/>
        </w:rPr>
        <w:t>bronho</w:t>
      </w:r>
      <w:r w:rsidR="003657E7" w:rsidRPr="003657E7">
        <w:rPr>
          <w:rFonts w:ascii="Verdana" w:hAnsi="Verdana"/>
          <w:color w:val="010101"/>
          <w:sz w:val="16"/>
          <w:szCs w:val="16"/>
        </w:rPr>
        <w:t>u</w:t>
      </w:r>
      <w:r w:rsidR="00971241" w:rsidRPr="003657E7">
        <w:rPr>
          <w:rFonts w:ascii="Verdana" w:hAnsi="Verdana"/>
          <w:color w:val="010101"/>
          <w:sz w:val="16"/>
          <w:szCs w:val="16"/>
        </w:rPr>
        <w:t>der</w:t>
      </w:r>
      <w:r>
        <w:rPr>
          <w:rFonts w:ascii="Verdana" w:hAnsi="Verdana"/>
          <w:color w:val="010101"/>
          <w:sz w:val="16"/>
          <w:szCs w:val="16"/>
        </w:rPr>
        <w:t xml:space="preserve"> een code. De combinatie van bronhoudercode en interne </w:t>
      </w:r>
      <w:proofErr w:type="spellStart"/>
      <w:r>
        <w:rPr>
          <w:rFonts w:ascii="Verdana" w:hAnsi="Verdana"/>
          <w:color w:val="010101"/>
          <w:sz w:val="16"/>
          <w:szCs w:val="16"/>
        </w:rPr>
        <w:t>identifier</w:t>
      </w:r>
      <w:proofErr w:type="spellEnd"/>
      <w:r>
        <w:rPr>
          <w:rFonts w:ascii="Verdana" w:hAnsi="Verdana"/>
          <w:color w:val="010101"/>
          <w:sz w:val="16"/>
          <w:szCs w:val="16"/>
        </w:rPr>
        <w:t xml:space="preserve"> is dan uniek binnen IMKL. De interne </w:t>
      </w:r>
      <w:proofErr w:type="spellStart"/>
      <w:r>
        <w:rPr>
          <w:rFonts w:ascii="Verdana" w:hAnsi="Verdana"/>
          <w:color w:val="010101"/>
          <w:sz w:val="16"/>
          <w:szCs w:val="16"/>
        </w:rPr>
        <w:t>identifier</w:t>
      </w:r>
      <w:proofErr w:type="spellEnd"/>
      <w:r>
        <w:rPr>
          <w:rFonts w:ascii="Verdana" w:hAnsi="Verdana"/>
          <w:color w:val="010101"/>
          <w:sz w:val="16"/>
          <w:szCs w:val="16"/>
        </w:rPr>
        <w:t xml:space="preserve"> binnen de registratie van de bronhouder en de bronhoudercode worden aan elkaar geplakt met een ‘.’ ertussen tot een </w:t>
      </w:r>
      <w:proofErr w:type="spellStart"/>
      <w:r>
        <w:rPr>
          <w:rFonts w:ascii="Verdana" w:hAnsi="Verdana"/>
          <w:color w:val="010101"/>
          <w:sz w:val="16"/>
          <w:szCs w:val="16"/>
        </w:rPr>
        <w:t>lo</w:t>
      </w:r>
      <w:r w:rsidR="00A67F65">
        <w:rPr>
          <w:rFonts w:ascii="Verdana" w:hAnsi="Verdana"/>
          <w:color w:val="010101"/>
          <w:sz w:val="16"/>
          <w:szCs w:val="16"/>
        </w:rPr>
        <w:t>k</w:t>
      </w:r>
      <w:r>
        <w:rPr>
          <w:rFonts w:ascii="Verdana" w:hAnsi="Verdana"/>
          <w:color w:val="010101"/>
          <w:sz w:val="16"/>
          <w:szCs w:val="16"/>
        </w:rPr>
        <w:t>a</w:t>
      </w:r>
      <w:r w:rsidR="00A67F65">
        <w:rPr>
          <w:rFonts w:ascii="Verdana" w:hAnsi="Verdana"/>
          <w:color w:val="010101"/>
          <w:sz w:val="16"/>
          <w:szCs w:val="16"/>
        </w:rPr>
        <w:t>alID</w:t>
      </w:r>
      <w:proofErr w:type="spellEnd"/>
      <w:r>
        <w:rPr>
          <w:rFonts w:ascii="Verdana" w:hAnsi="Verdana"/>
          <w:color w:val="010101"/>
          <w:sz w:val="16"/>
          <w:szCs w:val="16"/>
        </w:rPr>
        <w:t>.</w:t>
      </w:r>
    </w:p>
    <w:p w:rsidR="00A11BC4" w:rsidRDefault="00F9768C">
      <w:pPr>
        <w:pStyle w:val="Normaalweb"/>
        <w:numPr>
          <w:ilvl w:val="0"/>
          <w:numId w:val="40"/>
        </w:numPr>
        <w:spacing w:before="100" w:beforeAutospacing="1" w:after="100" w:afterAutospacing="1"/>
        <w:ind w:left="459" w:firstLine="0"/>
        <w:jc w:val="left"/>
        <w:rPr>
          <w:rFonts w:ascii="Verdana" w:hAnsi="Verdana"/>
          <w:color w:val="010101"/>
          <w:sz w:val="16"/>
          <w:szCs w:val="16"/>
        </w:rPr>
      </w:pPr>
      <w:r>
        <w:rPr>
          <w:rFonts w:ascii="Verdana" w:hAnsi="Verdana"/>
          <w:color w:val="010101"/>
          <w:sz w:val="16"/>
          <w:szCs w:val="16"/>
        </w:rPr>
        <w:t xml:space="preserve">Het hele bestand van IMKL is slechts één van de datasets binnen INSPIRE. In INSPIRE worden </w:t>
      </w:r>
      <w:proofErr w:type="spellStart"/>
      <w:r>
        <w:rPr>
          <w:rFonts w:ascii="Verdana" w:hAnsi="Verdana"/>
          <w:color w:val="010101"/>
          <w:sz w:val="16"/>
          <w:szCs w:val="16"/>
        </w:rPr>
        <w:t>identifiers</w:t>
      </w:r>
      <w:proofErr w:type="spellEnd"/>
      <w:r>
        <w:rPr>
          <w:rFonts w:ascii="Verdana" w:hAnsi="Verdana"/>
          <w:color w:val="010101"/>
          <w:sz w:val="16"/>
          <w:szCs w:val="16"/>
        </w:rPr>
        <w:t xml:space="preserve"> uniek gemaakt door ze te voorzien van een </w:t>
      </w:r>
      <w:proofErr w:type="spellStart"/>
      <w:r>
        <w:rPr>
          <w:rFonts w:ascii="Verdana" w:hAnsi="Verdana"/>
          <w:color w:val="010101"/>
          <w:sz w:val="16"/>
          <w:szCs w:val="16"/>
        </w:rPr>
        <w:t>namespace</w:t>
      </w:r>
      <w:proofErr w:type="spellEnd"/>
      <w:r>
        <w:rPr>
          <w:rFonts w:ascii="Verdana" w:hAnsi="Verdana"/>
          <w:color w:val="010101"/>
          <w:sz w:val="16"/>
          <w:szCs w:val="16"/>
        </w:rPr>
        <w:t xml:space="preserve">. Voor IMKL  is de </w:t>
      </w:r>
      <w:proofErr w:type="spellStart"/>
      <w:r>
        <w:rPr>
          <w:rFonts w:ascii="Verdana" w:hAnsi="Verdana"/>
          <w:color w:val="010101"/>
          <w:sz w:val="16"/>
          <w:szCs w:val="16"/>
        </w:rPr>
        <w:t>namespace</w:t>
      </w:r>
      <w:proofErr w:type="spellEnd"/>
      <w:r>
        <w:rPr>
          <w:rFonts w:ascii="Verdana" w:hAnsi="Verdana"/>
          <w:color w:val="010101"/>
          <w:sz w:val="16"/>
          <w:szCs w:val="16"/>
        </w:rPr>
        <w:t xml:space="preserve"> ‘</w:t>
      </w:r>
      <w:proofErr w:type="spellStart"/>
      <w:r>
        <w:rPr>
          <w:rFonts w:ascii="Verdana" w:hAnsi="Verdana"/>
          <w:color w:val="010101"/>
          <w:sz w:val="16"/>
          <w:szCs w:val="16"/>
        </w:rPr>
        <w:t>nl.imkl</w:t>
      </w:r>
      <w:proofErr w:type="spellEnd"/>
      <w:r>
        <w:rPr>
          <w:rFonts w:ascii="Verdana" w:hAnsi="Verdana"/>
          <w:color w:val="010101"/>
          <w:sz w:val="16"/>
          <w:szCs w:val="16"/>
        </w:rPr>
        <w:t xml:space="preserve">’ bij INSPIRE als </w:t>
      </w:r>
      <w:proofErr w:type="spellStart"/>
      <w:r>
        <w:rPr>
          <w:rFonts w:ascii="Verdana" w:hAnsi="Verdana"/>
          <w:color w:val="010101"/>
          <w:sz w:val="16"/>
          <w:szCs w:val="16"/>
        </w:rPr>
        <w:t>namespace</w:t>
      </w:r>
      <w:proofErr w:type="spellEnd"/>
      <w:r>
        <w:rPr>
          <w:rFonts w:ascii="Verdana" w:hAnsi="Verdana"/>
          <w:color w:val="010101"/>
          <w:sz w:val="16"/>
          <w:szCs w:val="16"/>
        </w:rPr>
        <w:t xml:space="preserve"> geregistreerd.</w:t>
      </w:r>
    </w:p>
    <w:p w:rsidR="00A11BC4" w:rsidRDefault="00F9768C">
      <w:pPr>
        <w:pStyle w:val="Normaalweb"/>
        <w:numPr>
          <w:ilvl w:val="0"/>
          <w:numId w:val="40"/>
        </w:numPr>
        <w:spacing w:before="100" w:beforeAutospacing="1" w:after="100" w:afterAutospacing="1"/>
        <w:ind w:left="459" w:firstLine="0"/>
        <w:jc w:val="left"/>
        <w:rPr>
          <w:rFonts w:ascii="Verdana" w:hAnsi="Verdana"/>
          <w:color w:val="010101"/>
          <w:sz w:val="16"/>
          <w:szCs w:val="16"/>
        </w:rPr>
      </w:pPr>
      <w:r>
        <w:rPr>
          <w:rFonts w:ascii="Verdana" w:hAnsi="Verdana"/>
          <w:color w:val="010101"/>
          <w:sz w:val="16"/>
          <w:szCs w:val="16"/>
        </w:rPr>
        <w:t xml:space="preserve">Sommige objecten van IMKL zijn geen onderdeel van de INSPIRE specificaties en kunnen dus ook geen INSPIRE </w:t>
      </w:r>
      <w:proofErr w:type="spellStart"/>
      <w:r>
        <w:rPr>
          <w:rFonts w:ascii="Verdana" w:hAnsi="Verdana"/>
          <w:color w:val="010101"/>
          <w:sz w:val="16"/>
          <w:szCs w:val="16"/>
        </w:rPr>
        <w:t>Identifier</w:t>
      </w:r>
      <w:proofErr w:type="spellEnd"/>
      <w:r>
        <w:rPr>
          <w:rFonts w:ascii="Verdana" w:hAnsi="Verdana"/>
          <w:color w:val="010101"/>
          <w:sz w:val="16"/>
          <w:szCs w:val="16"/>
        </w:rPr>
        <w:t xml:space="preserve"> krijgen. Deze objecten krijgen een NEN3610ID, die binnen de context van NEN3610 uniek is. Hiervoor is de </w:t>
      </w:r>
      <w:proofErr w:type="spellStart"/>
      <w:r>
        <w:rPr>
          <w:rFonts w:ascii="Verdana" w:hAnsi="Verdana"/>
          <w:color w:val="010101"/>
          <w:sz w:val="16"/>
          <w:szCs w:val="16"/>
        </w:rPr>
        <w:t>namespace</w:t>
      </w:r>
      <w:proofErr w:type="spellEnd"/>
      <w:r>
        <w:rPr>
          <w:rFonts w:ascii="Verdana" w:hAnsi="Verdana"/>
          <w:color w:val="010101"/>
          <w:sz w:val="16"/>
          <w:szCs w:val="16"/>
        </w:rPr>
        <w:t xml:space="preserve"> ‘</w:t>
      </w:r>
      <w:proofErr w:type="spellStart"/>
      <w:r>
        <w:rPr>
          <w:rFonts w:ascii="Verdana" w:hAnsi="Verdana"/>
          <w:color w:val="010101"/>
          <w:sz w:val="16"/>
          <w:szCs w:val="16"/>
        </w:rPr>
        <w:t>nl.imkl</w:t>
      </w:r>
      <w:proofErr w:type="spellEnd"/>
      <w:r>
        <w:rPr>
          <w:rFonts w:ascii="Verdana" w:hAnsi="Verdana"/>
          <w:color w:val="010101"/>
          <w:sz w:val="16"/>
          <w:szCs w:val="16"/>
        </w:rPr>
        <w:t>’ ook binnen NEN3610 geregistreerd.</w:t>
      </w:r>
    </w:p>
    <w:p w:rsidR="00F9768C" w:rsidRDefault="00F9768C" w:rsidP="00F9768C">
      <w:pPr>
        <w:rPr>
          <w:rFonts w:ascii="Times New Roman" w:hAnsi="Times New Roman"/>
          <w:color w:val="000000"/>
          <w:sz w:val="24"/>
          <w:szCs w:val="24"/>
        </w:rPr>
      </w:pPr>
      <w:r>
        <w:rPr>
          <w:b/>
          <w:bCs/>
          <w:color w:val="010101"/>
        </w:rPr>
        <w:t>Voorbeeld:</w:t>
      </w:r>
      <w:r>
        <w:rPr>
          <w:color w:val="010101"/>
          <w:sz w:val="15"/>
          <w:szCs w:val="15"/>
        </w:rPr>
        <w:t xml:space="preserve"> </w:t>
      </w:r>
      <w:r>
        <w:rPr>
          <w:color w:val="010101"/>
        </w:rPr>
        <w:t xml:space="preserve">Een bronhouder heeft in eigen registratie een unieke </w:t>
      </w:r>
      <w:proofErr w:type="spellStart"/>
      <w:r>
        <w:rPr>
          <w:color w:val="010101"/>
        </w:rPr>
        <w:t>identifier</w:t>
      </w:r>
      <w:proofErr w:type="spellEnd"/>
      <w:r>
        <w:rPr>
          <w:color w:val="010101"/>
        </w:rPr>
        <w:t xml:space="preserve"> ‘</w:t>
      </w:r>
      <w:proofErr w:type="spellStart"/>
      <w:r>
        <w:rPr>
          <w:color w:val="010101"/>
        </w:rPr>
        <w:t>xxyyzz</w:t>
      </w:r>
      <w:proofErr w:type="spellEnd"/>
      <w:r>
        <w:rPr>
          <w:color w:val="010101"/>
        </w:rPr>
        <w:t xml:space="preserve">’.  Binnen IMKL wordt hier een </w:t>
      </w:r>
      <w:proofErr w:type="spellStart"/>
      <w:r>
        <w:rPr>
          <w:color w:val="010101"/>
        </w:rPr>
        <w:t>locaalId</w:t>
      </w:r>
      <w:proofErr w:type="spellEnd"/>
      <w:r>
        <w:rPr>
          <w:color w:val="010101"/>
        </w:rPr>
        <w:t>: ‘</w:t>
      </w:r>
      <w:proofErr w:type="spellStart"/>
      <w:r>
        <w:rPr>
          <w:color w:val="010101"/>
        </w:rPr>
        <w:t>bb.xxyyzz</w:t>
      </w:r>
      <w:proofErr w:type="spellEnd"/>
      <w:r>
        <w:rPr>
          <w:color w:val="010101"/>
        </w:rPr>
        <w:t>’ van gemaakt. Uitwisseling binnen INSPIRE van deze code zal er als volgt uitzien:</w:t>
      </w:r>
    </w:p>
    <w:p w:rsidR="00F9768C" w:rsidRDefault="00F9768C" w:rsidP="00F9768C">
      <w:pPr>
        <w:pStyle w:val="Normaalweb"/>
        <w:rPr>
          <w:rFonts w:eastAsiaTheme="minorHAnsi"/>
        </w:rPr>
      </w:pPr>
    </w:p>
    <w:p w:rsidR="005B6963" w:rsidRDefault="00855A12">
      <w:r>
        <w:rPr>
          <w:noProof/>
        </w:rPr>
        <w:drawing>
          <wp:anchor distT="0" distB="0" distL="114300" distR="114300" simplePos="0" relativeHeight="251640832" behindDoc="0" locked="0" layoutInCell="1" allowOverlap="1">
            <wp:simplePos x="0" y="0"/>
            <wp:positionH relativeFrom="column">
              <wp:posOffset>210185</wp:posOffset>
            </wp:positionH>
            <wp:positionV relativeFrom="paragraph">
              <wp:posOffset>-633095</wp:posOffset>
            </wp:positionV>
            <wp:extent cx="3126105" cy="987425"/>
            <wp:effectExtent l="19050" t="0" r="0" b="0"/>
            <wp:wrapTopAndBottom/>
            <wp:docPr id="5" name="Afbeelding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pic:cNvPicPr>
                      <a:picLocks noChangeAspect="1" noChangeArrowheads="1"/>
                    </pic:cNvPicPr>
                  </pic:nvPicPr>
                  <pic:blipFill>
                    <a:blip r:embed="rId67" r:link="rId68" cstate="print"/>
                    <a:srcRect/>
                    <a:stretch>
                      <a:fillRect/>
                    </a:stretch>
                  </pic:blipFill>
                  <pic:spPr bwMode="auto">
                    <a:xfrm>
                      <a:off x="0" y="0"/>
                      <a:ext cx="3126105" cy="987425"/>
                    </a:xfrm>
                    <a:prstGeom prst="rect">
                      <a:avLst/>
                    </a:prstGeom>
                    <a:noFill/>
                    <a:ln w="9525">
                      <a:noFill/>
                      <a:miter lim="800000"/>
                      <a:headEnd/>
                      <a:tailEnd/>
                    </a:ln>
                  </pic:spPr>
                </pic:pic>
              </a:graphicData>
            </a:graphic>
          </wp:anchor>
        </w:drawing>
      </w:r>
    </w:p>
    <w:p w:rsidR="005B6963" w:rsidRDefault="00971241">
      <w:r w:rsidRPr="00971241">
        <w:t xml:space="preserve">Omdat de </w:t>
      </w:r>
      <w:proofErr w:type="spellStart"/>
      <w:r w:rsidRPr="00971241">
        <w:t>identifiers</w:t>
      </w:r>
      <w:proofErr w:type="spellEnd"/>
      <w:r w:rsidRPr="00971241">
        <w:t xml:space="preserve"> die intern bij de bronhouders wordt gebruikt op verschillende manieren hergebruikt worden is er een aantal beperkingen op het formaat van de </w:t>
      </w:r>
      <w:proofErr w:type="spellStart"/>
      <w:r w:rsidRPr="00971241">
        <w:t>identifiers</w:t>
      </w:r>
      <w:proofErr w:type="spellEnd"/>
      <w:r w:rsidRPr="00971241">
        <w:t>. </w:t>
      </w:r>
    </w:p>
    <w:p w:rsidR="00A11BC4" w:rsidRDefault="00971241" w:rsidP="003657E7">
      <w:pPr>
        <w:numPr>
          <w:ilvl w:val="0"/>
          <w:numId w:val="47"/>
        </w:numPr>
        <w:spacing w:before="100" w:beforeAutospacing="1" w:after="100" w:afterAutospacing="1"/>
        <w:jc w:val="left"/>
      </w:pPr>
      <w:r w:rsidRPr="00971241">
        <w:t xml:space="preserve">De volgende karakters mogen in een </w:t>
      </w:r>
      <w:proofErr w:type="spellStart"/>
      <w:r w:rsidRPr="00971241">
        <w:t>lokaalID</w:t>
      </w:r>
      <w:proofErr w:type="spellEnd"/>
      <w:r w:rsidRPr="00971241">
        <w:t xml:space="preserve"> voorkomen: {”A”…”Z”, “a”…”z”, ”0”…”9”, “_”, “-“, “,”, ”.”}. “  (bron: NEN3610)</w:t>
      </w:r>
    </w:p>
    <w:p w:rsidR="00A11BC4" w:rsidRDefault="00971241" w:rsidP="003657E7">
      <w:pPr>
        <w:numPr>
          <w:ilvl w:val="0"/>
          <w:numId w:val="47"/>
        </w:numPr>
        <w:spacing w:before="100" w:beforeAutospacing="1" w:after="100" w:afterAutospacing="1"/>
        <w:jc w:val="left"/>
      </w:pPr>
      <w:r w:rsidRPr="00971241">
        <w:t xml:space="preserve">INSPIRE had een vergelijkbare beperking op de structuur van </w:t>
      </w:r>
      <w:proofErr w:type="spellStart"/>
      <w:r w:rsidRPr="00971241">
        <w:t>identifiers</w:t>
      </w:r>
      <w:proofErr w:type="spellEnd"/>
      <w:r w:rsidRPr="00971241">
        <w:t>, maar die is geschrapt.</w:t>
      </w:r>
    </w:p>
    <w:p w:rsidR="00A11BC4" w:rsidRDefault="00971241" w:rsidP="003657E7">
      <w:pPr>
        <w:numPr>
          <w:ilvl w:val="0"/>
          <w:numId w:val="47"/>
        </w:numPr>
        <w:spacing w:before="100" w:beforeAutospacing="1" w:after="100" w:afterAutospacing="1"/>
        <w:jc w:val="left"/>
      </w:pPr>
      <w:r w:rsidRPr="00971241">
        <w:t xml:space="preserve">De afspraak dat een </w:t>
      </w:r>
      <w:proofErr w:type="spellStart"/>
      <w:r w:rsidRPr="00971241">
        <w:t>identifier</w:t>
      </w:r>
      <w:proofErr w:type="spellEnd"/>
      <w:r w:rsidRPr="00971241">
        <w:t xml:space="preserve"> binnen een GML document ook gebruikt om een </w:t>
      </w:r>
      <w:proofErr w:type="spellStart"/>
      <w:r w:rsidRPr="00971241">
        <w:t>gml:id</w:t>
      </w:r>
      <w:proofErr w:type="spellEnd"/>
      <w:r w:rsidRPr="00971241">
        <w:t xml:space="preserve"> te construeren wordt legt ook beperkingen op aan de </w:t>
      </w:r>
      <w:proofErr w:type="spellStart"/>
      <w:r w:rsidRPr="00971241">
        <w:t>identifier</w:t>
      </w:r>
      <w:proofErr w:type="spellEnd"/>
      <w:r w:rsidRPr="00971241">
        <w:t>. Deze worden echter al afgevangen door de NEN3610 beperkingen.</w:t>
      </w:r>
    </w:p>
    <w:p w:rsidR="00F9768C" w:rsidRPr="00A67F65" w:rsidRDefault="00971241" w:rsidP="00F9768C">
      <w:r w:rsidRPr="00971241">
        <w:t xml:space="preserve">In NEN3610 en INSPIRE kunnen </w:t>
      </w:r>
      <w:proofErr w:type="spellStart"/>
      <w:r w:rsidRPr="00971241">
        <w:t>identifiers</w:t>
      </w:r>
      <w:proofErr w:type="spellEnd"/>
      <w:r w:rsidRPr="00971241">
        <w:t xml:space="preserve"> ook nog voorzien zijn van een versienummer van een object. Deze versies zijn van belang als er verschillende (historische) versies van eenzelfde object onderscheiden moeten worden. Omdat in IMKL alleen de huidige situatie wordt beschreven zijn er geen verschillende versies van hetzelfde object in omloop. Daarom wordt in IMKL het versie attribuut niet gebruikt.</w:t>
      </w:r>
    </w:p>
    <w:p w:rsidR="006E60B5" w:rsidRDefault="006E60B5" w:rsidP="00F9768C">
      <w:pPr>
        <w:rPr>
          <w:sz w:val="17"/>
          <w:szCs w:val="17"/>
        </w:rPr>
      </w:pPr>
    </w:p>
    <w:p w:rsidR="00EE7BB1" w:rsidRDefault="00A26E72">
      <w:pPr>
        <w:pStyle w:val="subparagraaftitel"/>
      </w:pPr>
      <w:bookmarkStart w:id="1188" w:name="_Toc434874148"/>
      <w:bookmarkStart w:id="1189" w:name="_Toc434874217"/>
      <w:bookmarkStart w:id="1190" w:name="_Toc434874300"/>
      <w:bookmarkStart w:id="1191" w:name="_Toc434874368"/>
      <w:bookmarkStart w:id="1192" w:name="_Toc434874645"/>
      <w:bookmarkStart w:id="1193" w:name="_Toc434933278"/>
      <w:bookmarkStart w:id="1194" w:name="_Toc434940515"/>
      <w:bookmarkStart w:id="1195" w:name="_Toc434941832"/>
      <w:bookmarkStart w:id="1196" w:name="_Toc434943373"/>
      <w:bookmarkStart w:id="1197" w:name="_Toc434943804"/>
      <w:bookmarkStart w:id="1198" w:name="_Toc434956128"/>
      <w:bookmarkStart w:id="1199" w:name="_Toc410654851"/>
      <w:bookmarkStart w:id="1200" w:name="_Toc410654938"/>
      <w:bookmarkStart w:id="1201" w:name="_Toc410655437"/>
      <w:bookmarkStart w:id="1202" w:name="_Toc410656769"/>
      <w:bookmarkStart w:id="1203" w:name="_Toc410900193"/>
      <w:bookmarkStart w:id="1204" w:name="_Toc410900282"/>
      <w:bookmarkStart w:id="1205" w:name="_Toc410654852"/>
      <w:bookmarkStart w:id="1206" w:name="_Toc410654939"/>
      <w:bookmarkStart w:id="1207" w:name="_Toc410655438"/>
      <w:bookmarkStart w:id="1208" w:name="_Toc410656770"/>
      <w:bookmarkStart w:id="1209" w:name="_Toc410900194"/>
      <w:bookmarkStart w:id="1210" w:name="_Toc410900283"/>
      <w:bookmarkStart w:id="1211" w:name="_Toc410654853"/>
      <w:bookmarkStart w:id="1212" w:name="_Toc410654940"/>
      <w:bookmarkStart w:id="1213" w:name="_Toc410655439"/>
      <w:bookmarkStart w:id="1214" w:name="_Toc410656771"/>
      <w:bookmarkStart w:id="1215" w:name="_Toc410900195"/>
      <w:bookmarkStart w:id="1216" w:name="_Toc410900284"/>
      <w:bookmarkStart w:id="1217" w:name="_Toc410654854"/>
      <w:bookmarkStart w:id="1218" w:name="_Toc410654941"/>
      <w:bookmarkStart w:id="1219" w:name="_Toc410655440"/>
      <w:bookmarkStart w:id="1220" w:name="_Toc410656772"/>
      <w:bookmarkStart w:id="1221" w:name="_Toc410900196"/>
      <w:bookmarkStart w:id="1222" w:name="_Toc410900285"/>
      <w:bookmarkStart w:id="1223" w:name="_Toc410654855"/>
      <w:bookmarkStart w:id="1224" w:name="_Toc410654942"/>
      <w:bookmarkStart w:id="1225" w:name="_Toc410655441"/>
      <w:bookmarkStart w:id="1226" w:name="_Toc410656773"/>
      <w:bookmarkStart w:id="1227" w:name="_Toc410900197"/>
      <w:bookmarkStart w:id="1228" w:name="_Toc410900286"/>
      <w:bookmarkStart w:id="1229" w:name="_Toc410654856"/>
      <w:bookmarkStart w:id="1230" w:name="_Toc410654943"/>
      <w:bookmarkStart w:id="1231" w:name="_Toc410655442"/>
      <w:bookmarkStart w:id="1232" w:name="_Toc410656774"/>
      <w:bookmarkStart w:id="1233" w:name="_Toc410900198"/>
      <w:bookmarkStart w:id="1234" w:name="_Toc410900287"/>
      <w:bookmarkStart w:id="1235" w:name="_Toc410654857"/>
      <w:bookmarkStart w:id="1236" w:name="_Toc410654944"/>
      <w:bookmarkStart w:id="1237" w:name="_Toc410655443"/>
      <w:bookmarkStart w:id="1238" w:name="_Toc410656775"/>
      <w:bookmarkStart w:id="1239" w:name="_Toc410900199"/>
      <w:bookmarkStart w:id="1240" w:name="_Toc410900288"/>
      <w:bookmarkStart w:id="1241" w:name="_Toc410654858"/>
      <w:bookmarkStart w:id="1242" w:name="_Toc410654945"/>
      <w:bookmarkStart w:id="1243" w:name="_Toc410655444"/>
      <w:bookmarkStart w:id="1244" w:name="_Toc410656776"/>
      <w:bookmarkStart w:id="1245" w:name="_Toc410900200"/>
      <w:bookmarkStart w:id="1246" w:name="_Toc410900289"/>
      <w:bookmarkStart w:id="1247" w:name="_Toc410654859"/>
      <w:bookmarkStart w:id="1248" w:name="_Toc410654946"/>
      <w:bookmarkStart w:id="1249" w:name="_Toc410655445"/>
      <w:bookmarkStart w:id="1250" w:name="_Toc410656777"/>
      <w:bookmarkStart w:id="1251" w:name="_Toc410900201"/>
      <w:bookmarkStart w:id="1252" w:name="_Toc410900290"/>
      <w:bookmarkStart w:id="1253" w:name="_Toc410654860"/>
      <w:bookmarkStart w:id="1254" w:name="_Toc410654947"/>
      <w:bookmarkStart w:id="1255" w:name="_Toc410655446"/>
      <w:bookmarkStart w:id="1256" w:name="_Toc410656778"/>
      <w:bookmarkStart w:id="1257" w:name="_Toc410900202"/>
      <w:bookmarkStart w:id="1258" w:name="_Toc410900291"/>
      <w:bookmarkStart w:id="1259" w:name="_Toc410654861"/>
      <w:bookmarkStart w:id="1260" w:name="_Toc410654948"/>
      <w:bookmarkStart w:id="1261" w:name="_Toc410655447"/>
      <w:bookmarkStart w:id="1262" w:name="_Toc410656779"/>
      <w:bookmarkStart w:id="1263" w:name="_Toc410900203"/>
      <w:bookmarkStart w:id="1264" w:name="_Toc410900292"/>
      <w:bookmarkStart w:id="1265" w:name="_Toc410654862"/>
      <w:bookmarkStart w:id="1266" w:name="_Toc410654949"/>
      <w:bookmarkStart w:id="1267" w:name="_Toc410655448"/>
      <w:bookmarkStart w:id="1268" w:name="_Toc410656780"/>
      <w:bookmarkStart w:id="1269" w:name="_Toc410900204"/>
      <w:bookmarkStart w:id="1270" w:name="_Toc410900293"/>
      <w:bookmarkStart w:id="1271" w:name="_Toc410654863"/>
      <w:bookmarkStart w:id="1272" w:name="_Toc410654950"/>
      <w:bookmarkStart w:id="1273" w:name="_Toc410655449"/>
      <w:bookmarkStart w:id="1274" w:name="_Toc410656781"/>
      <w:bookmarkStart w:id="1275" w:name="_Toc410900205"/>
      <w:bookmarkStart w:id="1276" w:name="_Toc410900294"/>
      <w:bookmarkStart w:id="1277" w:name="_Toc410654864"/>
      <w:bookmarkStart w:id="1278" w:name="_Toc410654951"/>
      <w:bookmarkStart w:id="1279" w:name="_Toc410655450"/>
      <w:bookmarkStart w:id="1280" w:name="_Toc410656782"/>
      <w:bookmarkStart w:id="1281" w:name="_Toc410900206"/>
      <w:bookmarkStart w:id="1282" w:name="_Toc410900295"/>
      <w:bookmarkStart w:id="1283" w:name="_Toc410654865"/>
      <w:bookmarkStart w:id="1284" w:name="_Toc410654952"/>
      <w:bookmarkStart w:id="1285" w:name="_Toc410655451"/>
      <w:bookmarkStart w:id="1286" w:name="_Toc410656783"/>
      <w:bookmarkStart w:id="1287" w:name="_Toc410900207"/>
      <w:bookmarkStart w:id="1288" w:name="_Toc410900296"/>
      <w:bookmarkStart w:id="1289" w:name="_Toc410654866"/>
      <w:bookmarkStart w:id="1290" w:name="_Toc410654953"/>
      <w:bookmarkStart w:id="1291" w:name="_Toc410655452"/>
      <w:bookmarkStart w:id="1292" w:name="_Toc410656784"/>
      <w:bookmarkStart w:id="1293" w:name="_Toc410900208"/>
      <w:bookmarkStart w:id="1294" w:name="_Toc410900297"/>
      <w:bookmarkStart w:id="1295" w:name="_Toc410654867"/>
      <w:bookmarkStart w:id="1296" w:name="_Toc410654954"/>
      <w:bookmarkStart w:id="1297" w:name="_Toc410655453"/>
      <w:bookmarkStart w:id="1298" w:name="_Toc410656785"/>
      <w:bookmarkStart w:id="1299" w:name="_Toc410900209"/>
      <w:bookmarkStart w:id="1300" w:name="_Toc410900298"/>
      <w:bookmarkStart w:id="1301" w:name="_Toc410654868"/>
      <w:bookmarkStart w:id="1302" w:name="_Toc410654955"/>
      <w:bookmarkStart w:id="1303" w:name="_Toc410655454"/>
      <w:bookmarkStart w:id="1304" w:name="_Toc410656786"/>
      <w:bookmarkStart w:id="1305" w:name="_Toc410900210"/>
      <w:bookmarkStart w:id="1306" w:name="_Toc410900299"/>
      <w:bookmarkStart w:id="1307" w:name="_Toc410654869"/>
      <w:bookmarkStart w:id="1308" w:name="_Toc410654956"/>
      <w:bookmarkStart w:id="1309" w:name="_Toc410655455"/>
      <w:bookmarkStart w:id="1310" w:name="_Toc410656787"/>
      <w:bookmarkStart w:id="1311" w:name="_Toc410900211"/>
      <w:bookmarkStart w:id="1312" w:name="_Toc410900300"/>
      <w:bookmarkStart w:id="1313" w:name="_Toc406679708"/>
      <w:bookmarkStart w:id="1314" w:name="_Toc406684190"/>
      <w:bookmarkStart w:id="1315" w:name="_Toc410654870"/>
      <w:bookmarkStart w:id="1316" w:name="_Toc410654957"/>
      <w:bookmarkStart w:id="1317" w:name="_Toc410655456"/>
      <w:bookmarkStart w:id="1318" w:name="_Toc410656788"/>
      <w:bookmarkStart w:id="1319" w:name="_Toc410900212"/>
      <w:bookmarkStart w:id="1320" w:name="_Toc410900301"/>
      <w:bookmarkStart w:id="1321" w:name="_Toc473473908"/>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r>
        <w:t>Tijd representatie</w:t>
      </w:r>
      <w:r w:rsidR="00F9768C">
        <w:t xml:space="preserve"> en temporeel model.</w:t>
      </w:r>
      <w:bookmarkEnd w:id="1321"/>
    </w:p>
    <w:p w:rsidR="00F9768C" w:rsidRDefault="00613D81" w:rsidP="00A26E72">
      <w:r>
        <w:t>IMKL2015</w:t>
      </w:r>
      <w:r w:rsidRPr="00613D81">
        <w:t xml:space="preserve"> hanteert de ISO 8601 norm voor het beschrijven van tijdsaspecten.</w:t>
      </w:r>
    </w:p>
    <w:p w:rsidR="00F9768C" w:rsidRDefault="00F9768C" w:rsidP="00F9768C">
      <w:r>
        <w:t>Binnen het informatiemodel IMKL 2015 zijn twee tijdsdimensies gemodelleerd, deze worden in de volgende twee paragrafen beschreven.</w:t>
      </w:r>
    </w:p>
    <w:p w:rsidR="00F9768C" w:rsidRDefault="00F9768C" w:rsidP="00F9768C">
      <w:r>
        <w:br/>
      </w:r>
      <w:r w:rsidR="00971241" w:rsidRPr="003657E7">
        <w:rPr>
          <w:b/>
          <w:bCs/>
        </w:rPr>
        <w:t>Temporele kenmerken in de werkelijkheid.</w:t>
      </w:r>
    </w:p>
    <w:p w:rsidR="00F9768C" w:rsidRDefault="00F9768C" w:rsidP="00F9768C">
      <w:r>
        <w:lastRenderedPageBreak/>
        <w:t>In IMKL2015 worden de temporele attributen ‘</w:t>
      </w:r>
      <w:proofErr w:type="spellStart"/>
      <w:r>
        <w:t>validFrom</w:t>
      </w:r>
      <w:proofErr w:type="spellEnd"/>
      <w:r>
        <w:t>’ en ‘</w:t>
      </w:r>
      <w:proofErr w:type="spellStart"/>
      <w:r>
        <w:t>validTo</w:t>
      </w:r>
      <w:proofErr w:type="spellEnd"/>
      <w:r>
        <w:t>’ van een object gebruikt om de aanwezigheid van een object in de werkelijkheid te beschrijven. Deze attributen worden gedefinieerd in INSPIRE. In de context van IMKL hebben ze de volgende betekenis: </w:t>
      </w:r>
    </w:p>
    <w:p w:rsidR="00A11BC4" w:rsidRDefault="00F9768C">
      <w:pPr>
        <w:pStyle w:val="Lijstalinea"/>
        <w:numPr>
          <w:ilvl w:val="0"/>
          <w:numId w:val="31"/>
        </w:numPr>
        <w:spacing w:before="100" w:beforeAutospacing="1" w:after="100" w:afterAutospacing="1"/>
        <w:jc w:val="left"/>
        <w:rPr>
          <w:rFonts w:eastAsiaTheme="minorHAnsi"/>
        </w:rPr>
      </w:pPr>
      <w:r>
        <w:t>'</w:t>
      </w:r>
      <w:proofErr w:type="spellStart"/>
      <w:r>
        <w:t>validFrom</w:t>
      </w:r>
      <w:proofErr w:type="spellEnd"/>
      <w:r>
        <w:t>' beschrijft het tijdstip waarop het object in de werkelijkheid voor het eerst aanwezig is, en dus van belang is voor het voorkomen van graafschade. Geplande objecten kunnen een '</w:t>
      </w:r>
      <w:proofErr w:type="spellStart"/>
      <w:r>
        <w:t>validFrom</w:t>
      </w:r>
      <w:proofErr w:type="spellEnd"/>
      <w:r>
        <w:t>' tijdstip hebben dat in de toekomst ligt. Het attribuut '</w:t>
      </w:r>
      <w:proofErr w:type="spellStart"/>
      <w:r>
        <w:t>validFrom</w:t>
      </w:r>
      <w:proofErr w:type="spellEnd"/>
      <w:r>
        <w:t>' is verplicht. Wanneer van een object niet bekend is wanneer het is aangelegd voldoet een tijdstip waarop geconstateerd is dat het object er is.</w:t>
      </w:r>
    </w:p>
    <w:p w:rsidR="00A11BC4" w:rsidRDefault="00A11BC4">
      <w:pPr>
        <w:pStyle w:val="Lijstalinea"/>
        <w:spacing w:before="100" w:beforeAutospacing="1" w:after="100" w:afterAutospacing="1"/>
        <w:jc w:val="left"/>
        <w:rPr>
          <w:rFonts w:eastAsiaTheme="minorHAnsi"/>
        </w:rPr>
      </w:pPr>
    </w:p>
    <w:p w:rsidR="00A11BC4" w:rsidRDefault="00F9768C">
      <w:pPr>
        <w:pStyle w:val="Lijstalinea"/>
        <w:numPr>
          <w:ilvl w:val="0"/>
          <w:numId w:val="31"/>
        </w:numPr>
        <w:spacing w:before="100" w:beforeAutospacing="1" w:after="100" w:afterAutospacing="1"/>
        <w:jc w:val="left"/>
      </w:pPr>
      <w:r>
        <w:t>‘</w:t>
      </w:r>
      <w:proofErr w:type="spellStart"/>
      <w:r>
        <w:t>validTo</w:t>
      </w:r>
      <w:proofErr w:type="spellEnd"/>
      <w:r>
        <w:t>’ beschrijft het tijdstip vanaf wanneer het object niet meer in de werkelijkheid voorkomt. Dit attribuut is optioneel; wanneer het niet is ingevuld betekent dit dat er vooralsnog geen tijdstip bekend is waarop de geldigheid van dit object eindigt.</w:t>
      </w:r>
    </w:p>
    <w:p w:rsidR="00F9768C" w:rsidRDefault="00971241" w:rsidP="00F9768C">
      <w:r w:rsidRPr="003657E7">
        <w:rPr>
          <w:b/>
          <w:bCs/>
        </w:rPr>
        <w:t>Temporele kenmerken in de registratie.</w:t>
      </w:r>
    </w:p>
    <w:p w:rsidR="00F9768C" w:rsidRDefault="00F9768C" w:rsidP="00F9768C">
      <w:r>
        <w:t>Naast het beschrijven van de levensduur van het object in de werkelijkheid zijn er ook attributen die beschrijven wanneer het object bekend is in de registratie: '</w:t>
      </w:r>
      <w:proofErr w:type="spellStart"/>
      <w:r>
        <w:t>beginLifespanVersion</w:t>
      </w:r>
      <w:proofErr w:type="spellEnd"/>
      <w:r>
        <w:t>' en '</w:t>
      </w:r>
      <w:proofErr w:type="spellStart"/>
      <w:r>
        <w:t>endLifespanVersion</w:t>
      </w:r>
      <w:proofErr w:type="spellEnd"/>
      <w:r>
        <w:t xml:space="preserve">' beschrijven de geldigheid van een versie van een object in de registratie. Omdat IMKL een doorgeefluik is van de registraties van de netbeheerders gaat het om de tijdstippen van registratie bij de netbeheerder. Volgens NEN3610 ontstaat er een nieuwe versie van een object wanneer de waarde van een attribuut van dat object wijzigt, dit betekent dat bij een wijziging van een attribuut een object een nieuwe versie ontstaat en dus </w:t>
      </w:r>
      <w:proofErr w:type="spellStart"/>
      <w:r>
        <w:t>beginLifespanVersion</w:t>
      </w:r>
      <w:proofErr w:type="spellEnd"/>
      <w:r>
        <w:t xml:space="preserve"> vernieuwd wordt. Omdat in IMKL alleen de huidige situatie wordt beschreven zal in alle gevallen het '</w:t>
      </w:r>
      <w:proofErr w:type="spellStart"/>
      <w:r>
        <w:t>endLifespanVersion</w:t>
      </w:r>
      <w:proofErr w:type="spellEnd"/>
      <w:r>
        <w:t>' van het object leeg zijn.</w:t>
      </w:r>
    </w:p>
    <w:p w:rsidR="00F9768C" w:rsidRDefault="00F9768C" w:rsidP="00F9768C"/>
    <w:p w:rsidR="00F9768C" w:rsidRDefault="00971241" w:rsidP="00F9768C">
      <w:r w:rsidRPr="003657E7">
        <w:rPr>
          <w:b/>
          <w:bCs/>
        </w:rPr>
        <w:t>Voorbeelden</w:t>
      </w:r>
    </w:p>
    <w:p w:rsidR="00F9768C" w:rsidRDefault="00F9768C" w:rsidP="00F9768C">
      <w:r>
        <w:t>Een aantal voorkomende gevallen wordt hier</w:t>
      </w:r>
      <w:r w:rsidR="008A21E1">
        <w:t>o</w:t>
      </w:r>
      <w:r>
        <w:t>nder met een voorbeeld uitgewerk</w:t>
      </w:r>
      <w:r w:rsidR="008A21E1">
        <w:t>t</w:t>
      </w:r>
      <w:r>
        <w:t>:</w:t>
      </w:r>
    </w:p>
    <w:p w:rsidR="00A11BC4" w:rsidRDefault="00F9768C">
      <w:pPr>
        <w:numPr>
          <w:ilvl w:val="0"/>
          <w:numId w:val="43"/>
        </w:numPr>
        <w:spacing w:before="100" w:beforeAutospacing="1" w:after="100" w:afterAutospacing="1"/>
        <w:ind w:left="714" w:hanging="357"/>
        <w:jc w:val="left"/>
      </w:pPr>
      <w:r>
        <w:t>Op 2 september 2016 wordt een kabel gelegd. Dit wordt een dag later (3 september 2016) in de computer ingevoerd.</w:t>
      </w:r>
      <w:r>
        <w:br/>
        <w:t xml:space="preserve">{ </w:t>
      </w:r>
      <w:proofErr w:type="spellStart"/>
      <w:r>
        <w:t>validFrom</w:t>
      </w:r>
      <w:proofErr w:type="spellEnd"/>
      <w:r>
        <w:t xml:space="preserve">='2016-09-02' </w:t>
      </w:r>
      <w:proofErr w:type="spellStart"/>
      <w:r>
        <w:t>validTo</w:t>
      </w:r>
      <w:proofErr w:type="spellEnd"/>
      <w:r>
        <w:t>=  </w:t>
      </w:r>
      <w:proofErr w:type="spellStart"/>
      <w:r>
        <w:t>beginLifespanVersion</w:t>
      </w:r>
      <w:proofErr w:type="spellEnd"/>
      <w:r>
        <w:t>='2016-09-03'</w:t>
      </w:r>
      <w:r w:rsidR="008A21E1">
        <w:t>}</w:t>
      </w:r>
    </w:p>
    <w:p w:rsidR="00A11BC4" w:rsidRDefault="00F9768C">
      <w:pPr>
        <w:numPr>
          <w:ilvl w:val="0"/>
          <w:numId w:val="43"/>
        </w:numPr>
        <w:spacing w:before="100" w:beforeAutospacing="1" w:after="100" w:afterAutospacing="1"/>
        <w:ind w:left="714" w:hanging="357"/>
        <w:jc w:val="left"/>
      </w:pPr>
      <w:r>
        <w:t>Op 31 december 2015 wordt de status van een kabel die er al sinds 5 april 1968 lag in '</w:t>
      </w:r>
      <w:proofErr w:type="spellStart"/>
      <w:r>
        <w:t>disused</w:t>
      </w:r>
      <w:proofErr w:type="spellEnd"/>
      <w:r>
        <w:t>' veranderd. Dit wordt op 3 januari 2016 ingevoerd.</w:t>
      </w:r>
      <w:r>
        <w:br/>
        <w:t xml:space="preserve">{ </w:t>
      </w:r>
      <w:proofErr w:type="spellStart"/>
      <w:r>
        <w:t>validFrom</w:t>
      </w:r>
      <w:proofErr w:type="spellEnd"/>
      <w:r>
        <w:t>='19</w:t>
      </w:r>
      <w:r w:rsidR="003657E7">
        <w:t>68</w:t>
      </w:r>
      <w:r>
        <w:t xml:space="preserve">-04-05' </w:t>
      </w:r>
      <w:proofErr w:type="spellStart"/>
      <w:r>
        <w:t>validTo</w:t>
      </w:r>
      <w:proofErr w:type="spellEnd"/>
      <w:r>
        <w:t>=  </w:t>
      </w:r>
      <w:proofErr w:type="spellStart"/>
      <w:r>
        <w:t>beginLifespanVersion</w:t>
      </w:r>
      <w:proofErr w:type="spellEnd"/>
      <w:r>
        <w:t xml:space="preserve">='2016-01-03 </w:t>
      </w:r>
      <w:proofErr w:type="spellStart"/>
      <w:r>
        <w:t>currentStatus</w:t>
      </w:r>
      <w:proofErr w:type="spellEnd"/>
      <w:r>
        <w:t>='</w:t>
      </w:r>
      <w:proofErr w:type="spellStart"/>
      <w:r>
        <w:t>disused</w:t>
      </w:r>
      <w:proofErr w:type="spellEnd"/>
      <w:r>
        <w:t>'}</w:t>
      </w:r>
    </w:p>
    <w:p w:rsidR="00A11BC4" w:rsidRDefault="00F9768C">
      <w:pPr>
        <w:numPr>
          <w:ilvl w:val="0"/>
          <w:numId w:val="43"/>
        </w:numPr>
        <w:spacing w:before="100" w:beforeAutospacing="1" w:after="100" w:afterAutospacing="1"/>
        <w:ind w:left="714" w:hanging="357"/>
        <w:jc w:val="left"/>
      </w:pPr>
      <w:r>
        <w:t>Op 6 mei 2014 wordt besloten dat er op 1 juli 2014 een leiding in de grond gelegd wordt.</w:t>
      </w:r>
      <w:r>
        <w:br/>
        <w:t xml:space="preserve">{ </w:t>
      </w:r>
      <w:proofErr w:type="spellStart"/>
      <w:r>
        <w:t>validFrom</w:t>
      </w:r>
      <w:proofErr w:type="spellEnd"/>
      <w:r>
        <w:t xml:space="preserve">='2014-07-01' </w:t>
      </w:r>
      <w:proofErr w:type="spellStart"/>
      <w:r>
        <w:t>validTo</w:t>
      </w:r>
      <w:proofErr w:type="spellEnd"/>
      <w:r>
        <w:t>=  </w:t>
      </w:r>
      <w:proofErr w:type="spellStart"/>
      <w:r>
        <w:t>beginLifespanVersion</w:t>
      </w:r>
      <w:proofErr w:type="spellEnd"/>
      <w:r>
        <w:t xml:space="preserve">='2014-05-06' </w:t>
      </w:r>
      <w:proofErr w:type="spellStart"/>
      <w:r>
        <w:t>currentStatus</w:t>
      </w:r>
      <w:proofErr w:type="spellEnd"/>
      <w:r>
        <w:t>='</w:t>
      </w:r>
      <w:proofErr w:type="spellStart"/>
      <w:r>
        <w:t>projected</w:t>
      </w:r>
      <w:proofErr w:type="spellEnd"/>
      <w:r>
        <w:t>'}</w:t>
      </w:r>
    </w:p>
    <w:p w:rsidR="00A11BC4" w:rsidRDefault="00F9768C">
      <w:pPr>
        <w:numPr>
          <w:ilvl w:val="0"/>
          <w:numId w:val="43"/>
        </w:numPr>
        <w:spacing w:before="100" w:beforeAutospacing="1" w:after="100" w:afterAutospacing="1"/>
        <w:ind w:left="714" w:hanging="357"/>
        <w:jc w:val="left"/>
      </w:pPr>
      <w:r>
        <w:t>Op 15 december 2013 wordt besloten dat op 21 december 2013 een kabel die er sinds 2 juni 2006 lag uit de grond gehaald zal worden.</w:t>
      </w:r>
      <w:r>
        <w:br/>
        <w:t xml:space="preserve">{ </w:t>
      </w:r>
      <w:proofErr w:type="spellStart"/>
      <w:r>
        <w:t>validFrom</w:t>
      </w:r>
      <w:proofErr w:type="spellEnd"/>
      <w:r>
        <w:t xml:space="preserve">='2006-06-02' </w:t>
      </w:r>
      <w:proofErr w:type="spellStart"/>
      <w:r>
        <w:t>validTo</w:t>
      </w:r>
      <w:proofErr w:type="spellEnd"/>
      <w:r>
        <w:t xml:space="preserve">='2013-12-21' </w:t>
      </w:r>
      <w:proofErr w:type="spellStart"/>
      <w:r>
        <w:t>beginLifespanVersion</w:t>
      </w:r>
      <w:proofErr w:type="spellEnd"/>
      <w:r>
        <w:t>='2014-12-15'}</w:t>
      </w:r>
    </w:p>
    <w:p w:rsidR="004E51D4" w:rsidRDefault="00F9768C" w:rsidP="00F9768C">
      <w:pPr>
        <w:rPr>
          <w:ins w:id="1322" w:author="Paul Janssen" w:date="2016-11-17T13:54:00Z"/>
        </w:rPr>
      </w:pPr>
      <w:r>
        <w:t>Merk op dat het met de huidige modellering niet mogelijk is een geplande statuswijziging uit wisselen. Dit komt omdat er van ieder object slechts 1 versie wordt uitgewisseld en bij een geplande wijziging is er sprake van twee versies: de huidige en de gepland. Geplande aanleg en verwijdering kunnen wel uitgewisseld worden omdat er dan slecht</w:t>
      </w:r>
      <w:r w:rsidR="008A21E1">
        <w:t>s</w:t>
      </w:r>
      <w:r>
        <w:t xml:space="preserve"> 1 versie hoeft te worden uitgewisseld.</w:t>
      </w:r>
    </w:p>
    <w:p w:rsidR="00BF79C2" w:rsidRDefault="00BF79C2">
      <w:pPr>
        <w:spacing w:line="240" w:lineRule="auto"/>
        <w:jc w:val="left"/>
        <w:rPr>
          <w:ins w:id="1323" w:author="Paul Janssen" w:date="2017-01-27T10:33:00Z"/>
        </w:rPr>
      </w:pPr>
    </w:p>
    <w:p w:rsidR="00352E17" w:rsidRDefault="00352E17">
      <w:pPr>
        <w:spacing w:line="240" w:lineRule="auto"/>
        <w:jc w:val="left"/>
        <w:rPr>
          <w:ins w:id="1324" w:author="Paul Janssen" w:date="2017-01-27T10:34:00Z"/>
        </w:rPr>
      </w:pPr>
      <w:ins w:id="1325" w:author="Paul Janssen" w:date="2017-01-27T10:34:00Z">
        <w:r>
          <w:br w:type="page"/>
        </w:r>
      </w:ins>
    </w:p>
    <w:p w:rsidR="00F9768C" w:rsidDel="00BE4C6E" w:rsidRDefault="00C632B5">
      <w:pPr>
        <w:rPr>
          <w:del w:id="1326" w:author="Paul Janssen" w:date="2017-01-27T17:25:00Z"/>
        </w:rPr>
      </w:pPr>
      <w:del w:id="1327" w:author="Paul Janssen" w:date="2017-01-27T17:25:00Z">
        <w:r>
          <w:rPr>
            <w:noProof/>
          </w:rPr>
          <w:lastRenderedPageBreak/>
          <w:pict>
            <v:rect id="_x0000_s1045" style="position:absolute;left:0;text-align:left;margin-left:.65pt;margin-top:45.7pt;width:280.5pt;height:194.25pt;z-index:251676672" fillcolor="#f8ffcd"/>
          </w:pict>
        </w:r>
      </w:del>
      <w:del w:id="1328" w:author="Paul Janssen" w:date="2017-01-27T10:38:00Z">
        <w:r>
          <w:rPr>
            <w:noProof/>
          </w:rPr>
          <w:pict>
            <v:rect id="_x0000_s1049" style="position:absolute;left:0;text-align:left;margin-left:5.9pt;margin-top:66.7pt;width:266.25pt;height:52.5pt;z-index:251677696"/>
          </w:pict>
        </w:r>
      </w:del>
    </w:p>
    <w:p w:rsidR="000F3B9E" w:rsidDel="00DC3A2E" w:rsidRDefault="000F3B9E" w:rsidP="00F9768C">
      <w:pPr>
        <w:rPr>
          <w:del w:id="1329" w:author="Paul Janssen" w:date="2017-01-27T11:49:00Z"/>
        </w:rPr>
      </w:pPr>
    </w:p>
    <w:p w:rsidR="00DC3A2E" w:rsidRDefault="00DC3A2E">
      <w:pPr>
        <w:jc w:val="left"/>
        <w:rPr>
          <w:ins w:id="1330" w:author="Paul Janssen" w:date="2017-01-27T17:00:00Z"/>
        </w:rPr>
        <w:pPrChange w:id="1331" w:author="Paul Janssen" w:date="2016-11-17T14:15:00Z">
          <w:pPr/>
        </w:pPrChange>
      </w:pPr>
    </w:p>
    <w:p w:rsidR="008A21E1" w:rsidRDefault="008A21E1" w:rsidP="00F9768C"/>
    <w:p w:rsidR="00F9768C" w:rsidRDefault="00F9768C" w:rsidP="00A26E72"/>
    <w:p w:rsidR="00F9768C" w:rsidDel="00606018" w:rsidRDefault="00F9768C" w:rsidP="00A26E72">
      <w:pPr>
        <w:rPr>
          <w:del w:id="1332" w:author="Paul Janssen" w:date="2016-11-17T15:14:00Z"/>
        </w:rPr>
      </w:pPr>
    </w:p>
    <w:p w:rsidR="00DC3A2E" w:rsidRDefault="00DC3A2E" w:rsidP="00F9768C">
      <w:pPr>
        <w:rPr>
          <w:ins w:id="1333" w:author="Paul Janssen" w:date="2017-01-27T17:00:00Z"/>
        </w:rPr>
      </w:pPr>
    </w:p>
    <w:p w:rsidR="00DC3A2E" w:rsidRPr="00DC3A2E" w:rsidRDefault="00DC3A2E">
      <w:pPr>
        <w:rPr>
          <w:ins w:id="1334" w:author="Paul Janssen" w:date="2017-01-27T17:00:00Z"/>
        </w:rPr>
      </w:pPr>
    </w:p>
    <w:p w:rsidR="00DC3A2E" w:rsidRDefault="00BE4C6E">
      <w:pPr>
        <w:pStyle w:val="Paragraaftitel"/>
        <w:rPr>
          <w:ins w:id="1335" w:author="Paul Janssen" w:date="2017-01-27T17:04:00Z"/>
        </w:rPr>
        <w:pPrChange w:id="1336" w:author="Paul Janssen" w:date="2017-01-27T17:04:00Z">
          <w:pPr/>
        </w:pPrChange>
      </w:pPr>
      <w:bookmarkStart w:id="1337" w:name="_Toc473473909"/>
      <w:ins w:id="1338" w:author="Paul Janssen" w:date="2017-01-27T17:20:00Z">
        <w:r>
          <w:t>Andere</w:t>
        </w:r>
      </w:ins>
      <w:ins w:id="1339" w:author="Paul Janssen" w:date="2017-01-27T17:01:00Z">
        <w:r w:rsidR="00DC3A2E">
          <w:t xml:space="preserve"> toepassingen van IMKL2015</w:t>
        </w:r>
      </w:ins>
      <w:ins w:id="1340" w:author="Paul Janssen" w:date="2017-01-27T17:04:00Z">
        <w:r w:rsidR="00DC3A2E">
          <w:t>.</w:t>
        </w:r>
        <w:bookmarkEnd w:id="1337"/>
      </w:ins>
    </w:p>
    <w:p w:rsidR="00B62645" w:rsidRDefault="00B62645">
      <w:pPr>
        <w:spacing w:line="240" w:lineRule="atLeast"/>
        <w:jc w:val="left"/>
        <w:rPr>
          <w:ins w:id="1341" w:author="Paul Janssen" w:date="2017-01-27T17:12:00Z"/>
        </w:rPr>
        <w:pPrChange w:id="1342" w:author="Paul Janssen" w:date="2017-01-27T17:12:00Z">
          <w:pPr>
            <w:pStyle w:val="Lijstalinea"/>
            <w:numPr>
              <w:numId w:val="30"/>
            </w:numPr>
            <w:spacing w:line="240" w:lineRule="atLeast"/>
            <w:ind w:left="567" w:hanging="567"/>
            <w:contextualSpacing w:val="0"/>
            <w:jc w:val="left"/>
          </w:pPr>
        </w:pPrChange>
      </w:pPr>
    </w:p>
    <w:p w:rsidR="00B62645" w:rsidRPr="00BE4C6E" w:rsidRDefault="00B62645" w:rsidP="00B62645">
      <w:pPr>
        <w:spacing w:line="240" w:lineRule="atLeast"/>
        <w:jc w:val="left"/>
        <w:rPr>
          <w:ins w:id="1343" w:author="Paul Janssen" w:date="2017-01-27T17:14:00Z"/>
          <w:highlight w:val="yellow"/>
          <w:rPrChange w:id="1344" w:author="Paul Janssen" w:date="2017-01-27T17:21:00Z">
            <w:rPr>
              <w:ins w:id="1345" w:author="Paul Janssen" w:date="2017-01-27T17:14:00Z"/>
            </w:rPr>
          </w:rPrChange>
        </w:rPr>
      </w:pPr>
      <w:ins w:id="1346" w:author="Paul Janssen" w:date="2017-01-27T17:12:00Z">
        <w:r w:rsidRPr="00BE4C6E">
          <w:rPr>
            <w:highlight w:val="yellow"/>
            <w:rPrChange w:id="1347" w:author="Paul Janssen" w:date="2017-01-27T17:21:00Z">
              <w:rPr/>
            </w:rPrChange>
          </w:rPr>
          <w:t xml:space="preserve">IMKL2015 beschrijft het totaal aan informatie die voorziet in een aantal dataleveringsprocessen. </w:t>
        </w:r>
      </w:ins>
      <w:ins w:id="1348" w:author="Paul Janssen" w:date="2017-01-27T17:13:00Z">
        <w:r w:rsidRPr="00BE4C6E">
          <w:rPr>
            <w:highlight w:val="yellow"/>
            <w:rPrChange w:id="1349" w:author="Paul Janssen" w:date="2017-01-27T17:21:00Z">
              <w:rPr/>
            </w:rPrChange>
          </w:rPr>
          <w:t xml:space="preserve">Naast </w:t>
        </w:r>
      </w:ins>
      <w:ins w:id="1350" w:author="Paul Janssen" w:date="2017-01-27T17:12:00Z">
        <w:r w:rsidRPr="00BE4C6E">
          <w:rPr>
            <w:highlight w:val="yellow"/>
            <w:rPrChange w:id="1351" w:author="Paul Janssen" w:date="2017-01-27T17:21:00Z">
              <w:rPr/>
            </w:rPrChange>
          </w:rPr>
          <w:t>WION</w:t>
        </w:r>
      </w:ins>
      <w:ins w:id="1352" w:author="Paul Janssen" w:date="2017-01-27T17:13:00Z">
        <w:r w:rsidRPr="00BE4C6E">
          <w:rPr>
            <w:highlight w:val="yellow"/>
            <w:rPrChange w:id="1353" w:author="Paul Janssen" w:date="2017-01-27T17:21:00Z">
              <w:rPr/>
            </w:rPrChange>
          </w:rPr>
          <w:t xml:space="preserve"> en </w:t>
        </w:r>
      </w:ins>
      <w:ins w:id="1354" w:author="Paul Janssen" w:date="2017-01-27T17:12:00Z">
        <w:r w:rsidRPr="00BE4C6E">
          <w:rPr>
            <w:highlight w:val="yellow"/>
            <w:rPrChange w:id="1355" w:author="Paul Janssen" w:date="2017-01-27T17:21:00Z">
              <w:rPr/>
            </w:rPrChange>
          </w:rPr>
          <w:t xml:space="preserve"> INSPIRE </w:t>
        </w:r>
        <w:proofErr w:type="spellStart"/>
        <w:r w:rsidRPr="00BE4C6E">
          <w:rPr>
            <w:highlight w:val="yellow"/>
            <w:rPrChange w:id="1356" w:author="Paul Janssen" w:date="2017-01-27T17:21:00Z">
              <w:rPr/>
            </w:rPrChange>
          </w:rPr>
          <w:t>utilities</w:t>
        </w:r>
        <w:proofErr w:type="spellEnd"/>
        <w:r w:rsidRPr="00BE4C6E">
          <w:rPr>
            <w:highlight w:val="yellow"/>
            <w:rPrChange w:id="1357" w:author="Paul Janssen" w:date="2017-01-27T17:21:00Z">
              <w:rPr/>
            </w:rPrChange>
          </w:rPr>
          <w:t xml:space="preserve"> zijn dat </w:t>
        </w:r>
      </w:ins>
      <w:ins w:id="1358" w:author="Paul Janssen" w:date="2017-01-27T17:19:00Z">
        <w:r w:rsidR="00BE4C6E" w:rsidRPr="00BE4C6E">
          <w:rPr>
            <w:highlight w:val="yellow"/>
            <w:rPrChange w:id="1359" w:author="Paul Janssen" w:date="2017-01-27T17:21:00Z">
              <w:rPr/>
            </w:rPrChange>
          </w:rPr>
          <w:t xml:space="preserve">de </w:t>
        </w:r>
      </w:ins>
      <w:ins w:id="1360" w:author="Paul Janssen" w:date="2017-01-27T17:13:00Z">
        <w:r w:rsidRPr="00BE4C6E">
          <w:rPr>
            <w:highlight w:val="yellow"/>
            <w:rPrChange w:id="1361" w:author="Paul Janssen" w:date="2017-01-27T17:21:00Z">
              <w:rPr/>
            </w:rPrChange>
          </w:rPr>
          <w:t>EC61</w:t>
        </w:r>
      </w:ins>
      <w:ins w:id="1362" w:author="Paul Janssen" w:date="2017-01-27T17:15:00Z">
        <w:r w:rsidRPr="00BE4C6E">
          <w:rPr>
            <w:highlight w:val="yellow"/>
            <w:rPrChange w:id="1363" w:author="Paul Janssen" w:date="2017-01-27T17:21:00Z">
              <w:rPr/>
            </w:rPrChange>
          </w:rPr>
          <w:t xml:space="preserve"> EU richtlijn</w:t>
        </w:r>
      </w:ins>
      <w:ins w:id="1364" w:author="Paul Janssen" w:date="2017-01-27T17:18:00Z">
        <w:r w:rsidR="00BE4C6E" w:rsidRPr="00BE4C6E">
          <w:rPr>
            <w:highlight w:val="yellow"/>
            <w:rPrChange w:id="1365" w:author="Paul Janssen" w:date="2017-01-27T17:21:00Z">
              <w:rPr/>
            </w:rPrChange>
          </w:rPr>
          <w:t xml:space="preserve"> voor kostenreductie aanleg breedband internet</w:t>
        </w:r>
      </w:ins>
      <w:ins w:id="1366" w:author="Paul Janssen" w:date="2017-01-27T17:12:00Z">
        <w:r w:rsidRPr="00BE4C6E">
          <w:rPr>
            <w:highlight w:val="yellow"/>
            <w:rPrChange w:id="1367" w:author="Paul Janssen" w:date="2017-01-27T17:21:00Z">
              <w:rPr/>
            </w:rPrChange>
          </w:rPr>
          <w:t xml:space="preserve">, Buisleidingen gevaarlijke inhoud (Risicoregister gevaarlijke stoffen) en </w:t>
        </w:r>
      </w:ins>
      <w:ins w:id="1368" w:author="Paul Janssen" w:date="2017-01-27T17:14:00Z">
        <w:r w:rsidRPr="00BE4C6E">
          <w:rPr>
            <w:highlight w:val="yellow"/>
            <w:rPrChange w:id="1369" w:author="Paul Janssen" w:date="2017-01-27T17:21:00Z">
              <w:rPr/>
            </w:rPrChange>
          </w:rPr>
          <w:t>Topografie Stedelijk Water</w:t>
        </w:r>
      </w:ins>
      <w:ins w:id="1370" w:author="Paul Janssen" w:date="2017-01-27T17:19:00Z">
        <w:r w:rsidR="00BE4C6E" w:rsidRPr="00BE4C6E">
          <w:rPr>
            <w:highlight w:val="yellow"/>
            <w:rPrChange w:id="1371" w:author="Paul Janssen" w:date="2017-01-27T17:21:00Z">
              <w:rPr/>
            </w:rPrChange>
          </w:rPr>
          <w:t>.</w:t>
        </w:r>
      </w:ins>
    </w:p>
    <w:p w:rsidR="00B62645" w:rsidRPr="00BE4C6E" w:rsidRDefault="00B62645" w:rsidP="00B62645">
      <w:pPr>
        <w:spacing w:line="240" w:lineRule="atLeast"/>
        <w:jc w:val="left"/>
        <w:rPr>
          <w:ins w:id="1372" w:author="Paul Janssen" w:date="2017-01-27T17:20:00Z"/>
          <w:highlight w:val="yellow"/>
          <w:rPrChange w:id="1373" w:author="Paul Janssen" w:date="2017-01-27T17:21:00Z">
            <w:rPr>
              <w:ins w:id="1374" w:author="Paul Janssen" w:date="2017-01-27T17:20:00Z"/>
            </w:rPr>
          </w:rPrChange>
        </w:rPr>
      </w:pPr>
    </w:p>
    <w:p w:rsidR="00BE4C6E" w:rsidRDefault="00BE4C6E" w:rsidP="00B62645">
      <w:pPr>
        <w:spacing w:line="240" w:lineRule="atLeast"/>
        <w:jc w:val="left"/>
        <w:rPr>
          <w:ins w:id="1375" w:author="Paul Janssen" w:date="2017-01-27T17:14:00Z"/>
        </w:rPr>
      </w:pPr>
      <w:ins w:id="1376" w:author="Paul Janssen" w:date="2017-01-27T17:20:00Z">
        <w:r w:rsidRPr="00BE4C6E">
          <w:rPr>
            <w:highlight w:val="yellow"/>
            <w:rPrChange w:id="1377" w:author="Paul Janssen" w:date="2017-01-27T17:21:00Z">
              <w:rPr/>
            </w:rPrChange>
          </w:rPr>
          <w:t xml:space="preserve">Bij de ontwikkeling van IMKL2015 is er afstemming geweest met deze drie toepassingen en zijn resultaten daarvan in aparte profielen opgenomen. </w:t>
        </w:r>
      </w:ins>
      <w:ins w:id="1378" w:author="Paul Janssen" w:date="2017-01-27T17:21:00Z">
        <w:r w:rsidRPr="00BE4C6E">
          <w:rPr>
            <w:highlight w:val="yellow"/>
            <w:rPrChange w:id="1379" w:author="Paul Janssen" w:date="2017-01-27T17:21:00Z">
              <w:rPr/>
            </w:rPrChange>
          </w:rPr>
          <w:t>De volgende paragrafen beschrijven die profielen.</w:t>
        </w:r>
      </w:ins>
    </w:p>
    <w:p w:rsidR="00B62645" w:rsidRDefault="00B62645" w:rsidP="00B62645">
      <w:pPr>
        <w:spacing w:line="240" w:lineRule="atLeast"/>
        <w:jc w:val="left"/>
        <w:rPr>
          <w:ins w:id="1380" w:author="Paul Janssen" w:date="2017-01-27T17:14:00Z"/>
        </w:rPr>
      </w:pPr>
    </w:p>
    <w:p w:rsidR="00B62645" w:rsidRDefault="00B62645" w:rsidP="00B62645">
      <w:pPr>
        <w:spacing w:line="240" w:lineRule="atLeast"/>
        <w:jc w:val="left"/>
        <w:rPr>
          <w:ins w:id="1381" w:author="Paul Janssen" w:date="2017-01-27T17:12:00Z"/>
        </w:rPr>
      </w:pPr>
    </w:p>
    <w:p w:rsidR="00B62645" w:rsidRDefault="00B62645">
      <w:pPr>
        <w:spacing w:line="240" w:lineRule="atLeast"/>
        <w:jc w:val="left"/>
        <w:rPr>
          <w:ins w:id="1382" w:author="Paul Janssen" w:date="2017-01-27T17:06:00Z"/>
        </w:rPr>
        <w:pPrChange w:id="1383" w:author="Paul Janssen" w:date="2017-01-27T17:12:00Z">
          <w:pPr>
            <w:pStyle w:val="Lijstalinea"/>
            <w:numPr>
              <w:numId w:val="30"/>
            </w:numPr>
            <w:spacing w:line="240" w:lineRule="atLeast"/>
            <w:ind w:left="567" w:hanging="567"/>
            <w:contextualSpacing w:val="0"/>
            <w:jc w:val="left"/>
          </w:pPr>
        </w:pPrChange>
      </w:pPr>
    </w:p>
    <w:p w:rsidR="00DC3A2E" w:rsidRPr="00DC3A2E" w:rsidRDefault="00DC3A2E">
      <w:pPr>
        <w:rPr>
          <w:ins w:id="1384" w:author="Paul Janssen" w:date="2017-01-27T17:00:00Z"/>
        </w:rPr>
      </w:pPr>
    </w:p>
    <w:p w:rsidR="00DC3A2E" w:rsidRPr="00DC3A2E" w:rsidRDefault="00DC3A2E">
      <w:pPr>
        <w:rPr>
          <w:ins w:id="1385" w:author="Paul Janssen" w:date="2017-01-27T17:00:00Z"/>
        </w:rPr>
      </w:pPr>
    </w:p>
    <w:p w:rsidR="00DC3A2E" w:rsidRPr="00DC3A2E" w:rsidRDefault="00DC3A2E">
      <w:pPr>
        <w:rPr>
          <w:ins w:id="1386" w:author="Paul Janssen" w:date="2017-01-27T17:00:00Z"/>
        </w:rPr>
      </w:pPr>
    </w:p>
    <w:p w:rsidR="00DC3A2E" w:rsidRDefault="00DC3A2E" w:rsidP="00DC3A2E">
      <w:pPr>
        <w:rPr>
          <w:ins w:id="1387" w:author="Paul Janssen" w:date="2017-01-27T17:00:00Z"/>
        </w:rPr>
      </w:pPr>
    </w:p>
    <w:p w:rsidR="00DC3A2E" w:rsidRDefault="00DC3A2E" w:rsidP="00DC3A2E">
      <w:pPr>
        <w:rPr>
          <w:ins w:id="1388" w:author="Paul Janssen" w:date="2017-01-27T17:00:00Z"/>
        </w:rPr>
      </w:pPr>
    </w:p>
    <w:p w:rsidR="00DC3A2E" w:rsidRDefault="00DC3A2E" w:rsidP="00DC3A2E">
      <w:pPr>
        <w:rPr>
          <w:ins w:id="1389" w:author="Paul Janssen" w:date="2017-01-27T17:00:00Z"/>
        </w:rPr>
      </w:pPr>
    </w:p>
    <w:p w:rsidR="00D25D0C" w:rsidRDefault="00D25D0C">
      <w:pPr>
        <w:sectPr w:rsidR="00D25D0C" w:rsidSect="00C52998">
          <w:pgSz w:w="11906" w:h="16838" w:code="9"/>
          <w:pgMar w:top="1417" w:right="1417" w:bottom="1417" w:left="1417" w:header="0" w:footer="57" w:gutter="0"/>
          <w:cols w:space="708"/>
          <w:docGrid w:linePitch="360"/>
          <w:sectPrChange w:id="1390" w:author="Paul Janssen" w:date="2017-01-27T11:34:00Z">
            <w:sectPr w:rsidR="00D25D0C" w:rsidSect="00C52998">
              <w:pgMar w:top="2552" w:right="1622" w:bottom="1531" w:left="1622" w:header="0" w:footer="57" w:gutter="0"/>
            </w:sectPr>
          </w:sectPrChange>
        </w:sectPr>
      </w:pPr>
    </w:p>
    <w:p w:rsidR="00CA2949" w:rsidRDefault="0038226A" w:rsidP="001724FE">
      <w:pPr>
        <w:pStyle w:val="subparagraaftitel"/>
      </w:pPr>
      <w:del w:id="1391" w:author="Paul Janssen" w:date="2017-01-27T15:56:00Z">
        <w:r w:rsidDel="00DA137A">
          <w:rPr>
            <w:noProof/>
          </w:rPr>
          <w:lastRenderedPageBreak/>
          <w:drawing>
            <wp:anchor distT="0" distB="0" distL="114300" distR="114300" simplePos="0" relativeHeight="251661312" behindDoc="0" locked="0" layoutInCell="1" allowOverlap="1">
              <wp:simplePos x="0" y="0"/>
              <wp:positionH relativeFrom="column">
                <wp:posOffset>142875</wp:posOffset>
              </wp:positionH>
              <wp:positionV relativeFrom="paragraph">
                <wp:posOffset>415925</wp:posOffset>
              </wp:positionV>
              <wp:extent cx="14206855" cy="8256270"/>
              <wp:effectExtent l="0" t="0" r="0" b="0"/>
              <wp:wrapTopAndBottom/>
              <wp:docPr id="60" name="Afbeelding 59" descr="21. EC61COM147.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EC61COM147.wmf"/>
                      <pic:cNvPicPr/>
                    </pic:nvPicPr>
                    <pic:blipFill>
                      <a:blip r:embed="rId69" cstate="print"/>
                      <a:stretch>
                        <a:fillRect/>
                      </a:stretch>
                    </pic:blipFill>
                    <pic:spPr>
                      <a:xfrm>
                        <a:off x="0" y="0"/>
                        <a:ext cx="14206855" cy="8256270"/>
                      </a:xfrm>
                      <a:prstGeom prst="rect">
                        <a:avLst/>
                      </a:prstGeom>
                    </pic:spPr>
                  </pic:pic>
                </a:graphicData>
              </a:graphic>
            </wp:anchor>
          </w:drawing>
        </w:r>
      </w:del>
      <w:bookmarkStart w:id="1392" w:name="_Toc473473910"/>
      <w:r w:rsidR="00CA2949">
        <w:t xml:space="preserve">UML </w:t>
      </w:r>
      <w:r w:rsidR="001724FE">
        <w:t>- EC61</w:t>
      </w:r>
      <w:r w:rsidR="00CA2949">
        <w:t xml:space="preserve"> overzicht.</w:t>
      </w:r>
      <w:bookmarkEnd w:id="1392"/>
    </w:p>
    <w:p w:rsidR="00D43A14" w:rsidRDefault="004D7E29">
      <w:ins w:id="1393" w:author="Paul Janssen" w:date="2017-01-29T15:38:00Z">
        <w:r>
          <w:rPr>
            <w:noProof/>
          </w:rPr>
          <w:drawing>
            <wp:anchor distT="0" distB="0" distL="114300" distR="114300" simplePos="0" relativeHeight="251666432" behindDoc="0" locked="0" layoutInCell="1" allowOverlap="1">
              <wp:simplePos x="0" y="0"/>
              <wp:positionH relativeFrom="column">
                <wp:posOffset>0</wp:posOffset>
              </wp:positionH>
              <wp:positionV relativeFrom="paragraph">
                <wp:posOffset>278524</wp:posOffset>
              </wp:positionV>
              <wp:extent cx="14207490" cy="8230870"/>
              <wp:effectExtent l="0" t="0" r="0" b="0"/>
              <wp:wrapTopAndBottom/>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1. EC61COM147.wmf"/>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207490" cy="8230870"/>
                      </a:xfrm>
                      <a:prstGeom prst="rect">
                        <a:avLst/>
                      </a:prstGeom>
                    </pic:spPr>
                  </pic:pic>
                </a:graphicData>
              </a:graphic>
              <wp14:sizeRelH relativeFrom="page">
                <wp14:pctWidth>0</wp14:pctWidth>
              </wp14:sizeRelH>
              <wp14:sizeRelV relativeFrom="page">
                <wp14:pctHeight>0</wp14:pctHeight>
              </wp14:sizeRelV>
            </wp:anchor>
          </w:drawing>
        </w:r>
      </w:ins>
    </w:p>
    <w:p w:rsidR="00135F6C" w:rsidRPr="00135F6C" w:rsidRDefault="00135F6C" w:rsidP="00135F6C"/>
    <w:p w:rsidR="00CA2949" w:rsidRDefault="00CA2949" w:rsidP="00CA2949"/>
    <w:p w:rsidR="00CA2949" w:rsidRPr="00CA2949" w:rsidRDefault="00CA2949" w:rsidP="00CA2949">
      <w:pPr>
        <w:sectPr w:rsidR="00CA2949" w:rsidRPr="00CA2949" w:rsidSect="001724FE">
          <w:pgSz w:w="23814" w:h="16839" w:orient="landscape" w:code="8"/>
          <w:pgMar w:top="720" w:right="720" w:bottom="720" w:left="720" w:header="0" w:footer="57" w:gutter="0"/>
          <w:cols w:space="708"/>
          <w:docGrid w:linePitch="360"/>
        </w:sectPr>
      </w:pPr>
    </w:p>
    <w:p w:rsidR="00EA1048" w:rsidRDefault="00E331D9" w:rsidP="00E331D9">
      <w:pPr>
        <w:jc w:val="left"/>
      </w:pPr>
      <w:r>
        <w:lastRenderedPageBreak/>
        <w:t xml:space="preserve">Toelichting op diagram: </w:t>
      </w:r>
    </w:p>
    <w:p w:rsidR="00F72D0E" w:rsidRDefault="00EA1048" w:rsidP="00E331D9">
      <w:pPr>
        <w:jc w:val="left"/>
      </w:pPr>
      <w:r>
        <w:t>Dit diagram is nog in ontwikkeling omdat er nog geen contact is geweest met de stakeholders van het EC61 proces.  In deze fase volstaat deze analyse en kan het model worden gebruikt om  eisen  aan data-uitwisseling voor en impact voor bronhouders van, EC61 te analyseren</w:t>
      </w:r>
    </w:p>
    <w:p w:rsidR="00F72D0E" w:rsidRDefault="00F72D0E" w:rsidP="00E331D9">
      <w:pPr>
        <w:jc w:val="left"/>
      </w:pPr>
    </w:p>
    <w:p w:rsidR="00F72D0E" w:rsidRDefault="00F72D0E" w:rsidP="00E331D9">
      <w:pPr>
        <w:jc w:val="left"/>
        <w:sectPr w:rsidR="00F72D0E" w:rsidSect="00672722">
          <w:pgSz w:w="11906" w:h="16838" w:code="9"/>
          <w:pgMar w:top="2552" w:right="1622" w:bottom="1531" w:left="1622" w:header="0" w:footer="57" w:gutter="0"/>
          <w:cols w:space="708"/>
          <w:docGrid w:linePitch="360"/>
        </w:sectPr>
      </w:pPr>
      <w:r>
        <w:t>Het diagram is alleen uitgewerkt voor het kabeltype elektriciteit. Voor de ander kabel en leiding typen is het vergelijkbaar. De belangrijkste conclusie is dat IMKL2015 – WION volstaat voor het leveren van de EC61 informatie. Er hoeft alleen informatie over mogelijke exploitant of eigenaar van een net bijgevoegd te worden.</w:t>
      </w:r>
    </w:p>
    <w:p w:rsidR="00E331D9" w:rsidRDefault="0038226A" w:rsidP="00E331D9">
      <w:pPr>
        <w:pStyle w:val="subparagraaftitel"/>
      </w:pPr>
      <w:del w:id="1394" w:author="Paul Janssen" w:date="2017-01-29T15:39:00Z">
        <w:r w:rsidDel="004D7E29">
          <w:rPr>
            <w:noProof/>
          </w:rPr>
          <w:lastRenderedPageBreak/>
          <w:drawing>
            <wp:anchor distT="0" distB="0" distL="114300" distR="114300" simplePos="0" relativeHeight="251633664" behindDoc="0" locked="0" layoutInCell="1" allowOverlap="1">
              <wp:simplePos x="0" y="0"/>
              <wp:positionH relativeFrom="column">
                <wp:posOffset>0</wp:posOffset>
              </wp:positionH>
              <wp:positionV relativeFrom="paragraph">
                <wp:posOffset>408940</wp:posOffset>
              </wp:positionV>
              <wp:extent cx="14196695" cy="9119870"/>
              <wp:effectExtent l="0" t="0" r="0" b="0"/>
              <wp:wrapTopAndBottom/>
              <wp:docPr id="61" name="Afbeelding 60" descr="22. RRGS complee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RRGS compleet.wmf"/>
                      <pic:cNvPicPr/>
                    </pic:nvPicPr>
                    <pic:blipFill>
                      <a:blip r:embed="rId71" cstate="print"/>
                      <a:stretch>
                        <a:fillRect/>
                      </a:stretch>
                    </pic:blipFill>
                    <pic:spPr>
                      <a:xfrm>
                        <a:off x="0" y="0"/>
                        <a:ext cx="14196695" cy="9119870"/>
                      </a:xfrm>
                      <a:prstGeom prst="rect">
                        <a:avLst/>
                      </a:prstGeom>
                    </pic:spPr>
                  </pic:pic>
                </a:graphicData>
              </a:graphic>
            </wp:anchor>
          </w:drawing>
        </w:r>
      </w:del>
      <w:bookmarkStart w:id="1395" w:name="_Toc473473911"/>
      <w:r w:rsidR="00E331D9">
        <w:t xml:space="preserve">UML </w:t>
      </w:r>
      <w:r w:rsidR="001724FE">
        <w:t xml:space="preserve">- Buisleidingen Risicoregister </w:t>
      </w:r>
      <w:r w:rsidR="00E331D9">
        <w:t>overzicht</w:t>
      </w:r>
      <w:r w:rsidR="00283BD6">
        <w:t>.</w:t>
      </w:r>
      <w:bookmarkEnd w:id="1395"/>
    </w:p>
    <w:p w:rsidR="00135F6C" w:rsidRDefault="00135F6C" w:rsidP="00135F6C"/>
    <w:p w:rsidR="00C5635B" w:rsidRDefault="004D7E29" w:rsidP="00C5635B">
      <w:pPr>
        <w:rPr>
          <w:ins w:id="1396" w:author="Paul Janssen" w:date="2017-01-29T15:39:00Z"/>
        </w:rPr>
      </w:pPr>
      <w:ins w:id="1397" w:author="Paul Janssen" w:date="2017-01-29T15:39:00Z">
        <w:r>
          <w:rPr>
            <w:noProof/>
          </w:rPr>
          <w:drawing>
            <wp:anchor distT="0" distB="0" distL="114300" distR="114300" simplePos="0" relativeHeight="251667456" behindDoc="0" locked="0" layoutInCell="1" allowOverlap="1">
              <wp:simplePos x="0" y="0"/>
              <wp:positionH relativeFrom="column">
                <wp:posOffset>0</wp:posOffset>
              </wp:positionH>
              <wp:positionV relativeFrom="paragraph">
                <wp:posOffset>583324</wp:posOffset>
              </wp:positionV>
              <wp:extent cx="14207490" cy="9537700"/>
              <wp:effectExtent l="0" t="0" r="0" b="0"/>
              <wp:wrapTopAndBottom/>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2. RRGS compleet.wmf"/>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207490" cy="9537700"/>
                      </a:xfrm>
                      <a:prstGeom prst="rect">
                        <a:avLst/>
                      </a:prstGeom>
                    </pic:spPr>
                  </pic:pic>
                </a:graphicData>
              </a:graphic>
              <wp14:sizeRelH relativeFrom="page">
                <wp14:pctWidth>0</wp14:pctWidth>
              </wp14:sizeRelH>
              <wp14:sizeRelV relativeFrom="page">
                <wp14:pctHeight>0</wp14:pctHeight>
              </wp14:sizeRelV>
            </wp:anchor>
          </w:drawing>
        </w:r>
      </w:ins>
    </w:p>
    <w:p w:rsidR="004D7E29" w:rsidRPr="00135F6C" w:rsidRDefault="004D7E29" w:rsidP="00C5635B">
      <w:pPr>
        <w:sectPr w:rsidR="004D7E29" w:rsidRPr="00135F6C" w:rsidSect="001724FE">
          <w:pgSz w:w="23814" w:h="16839" w:orient="landscape" w:code="8"/>
          <w:pgMar w:top="720" w:right="720" w:bottom="720" w:left="720" w:header="0" w:footer="57" w:gutter="0"/>
          <w:cols w:space="708"/>
          <w:docGrid w:linePitch="360"/>
        </w:sectPr>
      </w:pPr>
    </w:p>
    <w:p w:rsidR="00E331D9" w:rsidRDefault="00E331D9" w:rsidP="00E331D9">
      <w:r>
        <w:lastRenderedPageBreak/>
        <w:t>Toelichting op diagram:</w:t>
      </w:r>
    </w:p>
    <w:p w:rsidR="00E331D9" w:rsidRDefault="00F72D0E" w:rsidP="00EA1048">
      <w:pPr>
        <w:jc w:val="left"/>
      </w:pPr>
      <w:r>
        <w:t xml:space="preserve">Voor het </w:t>
      </w:r>
      <w:r w:rsidR="00971241" w:rsidRPr="00971241">
        <w:t>Risicoregister is van uit</w:t>
      </w:r>
      <w:r>
        <w:t xml:space="preserve"> het perspectief van de utiliteitsnetten alleen de informatie over buisleidingen gevaarlijke inhoud van belang.  Er is een extensie op de </w:t>
      </w:r>
      <w:proofErr w:type="spellStart"/>
      <w:r>
        <w:t>OlieGasChemicalienLeiding</w:t>
      </w:r>
      <w:proofErr w:type="spellEnd"/>
      <w:r>
        <w:t xml:space="preserve"> voor specifiek</w:t>
      </w:r>
      <w:r w:rsidR="009152BE">
        <w:t>e</w:t>
      </w:r>
      <w:r>
        <w:t xml:space="preserve"> informatie voor </w:t>
      </w:r>
      <w:r w:rsidR="009152BE">
        <w:t xml:space="preserve">het </w:t>
      </w:r>
      <w:r>
        <w:t>risicoregister.</w:t>
      </w:r>
    </w:p>
    <w:p w:rsidR="009152BE" w:rsidRDefault="009152BE" w:rsidP="00EA1048">
      <w:pPr>
        <w:jc w:val="left"/>
      </w:pPr>
    </w:p>
    <w:p w:rsidR="009152BE" w:rsidRDefault="00971241" w:rsidP="00EA1048">
      <w:pPr>
        <w:jc w:val="left"/>
        <w:sectPr w:rsidR="009152BE" w:rsidSect="00672722">
          <w:pgSz w:w="11906" w:h="16838" w:code="9"/>
          <w:pgMar w:top="2552" w:right="1622" w:bottom="1531" w:left="1622" w:header="0" w:footer="57" w:gutter="0"/>
          <w:cols w:space="708"/>
          <w:docGrid w:linePitch="360"/>
        </w:sectPr>
      </w:pPr>
      <w:r w:rsidRPr="003657E7">
        <w:t xml:space="preserve">Een object </w:t>
      </w:r>
      <w:proofErr w:type="spellStart"/>
      <w:r w:rsidRPr="003657E7">
        <w:t>OlieGasChemicalienPijpleiding</w:t>
      </w:r>
      <w:proofErr w:type="spellEnd"/>
      <w:r w:rsidRPr="003657E7">
        <w:t xml:space="preserve"> van een net van het thema buisleiding gevaarlijke inhoud wordt verbijzonderd in een object Transportroutedeel waarin een paar specifieke attributen zijn opgenomen. Locatie van Transportroutedeel en een aantal basisattributen worden via INSPIRE en het WION model geleverd. Een Transportroutedeel is een onderdeel van een Transportroute. De Transportroute is de referentie voor </w:t>
      </w:r>
      <w:r w:rsidR="003657E7">
        <w:t xml:space="preserve">een optioneel object </w:t>
      </w:r>
      <w:proofErr w:type="spellStart"/>
      <w:r w:rsidRPr="003657E7">
        <w:t>TransportrouteRisico</w:t>
      </w:r>
      <w:proofErr w:type="spellEnd"/>
      <w:r w:rsidRPr="003657E7">
        <w:t xml:space="preserve"> met een risicocontour en een </w:t>
      </w:r>
      <w:r w:rsidR="003657E7">
        <w:t xml:space="preserve">verplicht object </w:t>
      </w:r>
      <w:proofErr w:type="spellStart"/>
      <w:r w:rsidRPr="003657E7">
        <w:t>EffectcontourDodelijk</w:t>
      </w:r>
      <w:proofErr w:type="spellEnd"/>
      <w:r w:rsidRPr="003657E7">
        <w:t xml:space="preserve">. </w:t>
      </w:r>
    </w:p>
    <w:p w:rsidR="00C5635B" w:rsidDel="004D7E29" w:rsidRDefault="004D7E29" w:rsidP="000C1E46">
      <w:pPr>
        <w:pStyle w:val="subparagraaftitel"/>
        <w:rPr>
          <w:del w:id="1398" w:author="Paul Janssen" w:date="2017-01-29T15:40:00Z"/>
        </w:rPr>
      </w:pPr>
      <w:bookmarkStart w:id="1399" w:name="_Toc473473912"/>
      <w:ins w:id="1400" w:author="Paul Janssen" w:date="2017-01-29T15:40:00Z">
        <w:r>
          <w:rPr>
            <w:noProof/>
          </w:rPr>
          <w:lastRenderedPageBreak/>
          <w:drawing>
            <wp:anchor distT="0" distB="0" distL="114300" distR="114300" simplePos="0" relativeHeight="251668480" behindDoc="0" locked="0" layoutInCell="1" allowOverlap="1">
              <wp:simplePos x="0" y="0"/>
              <wp:positionH relativeFrom="column">
                <wp:posOffset>173136</wp:posOffset>
              </wp:positionH>
              <wp:positionV relativeFrom="paragraph">
                <wp:posOffset>374234</wp:posOffset>
              </wp:positionV>
              <wp:extent cx="13479145" cy="9371965"/>
              <wp:effectExtent l="0" t="0" r="0" b="0"/>
              <wp:wrapTopAndBottom/>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3. IMSW_totaal.wmf"/>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479145" cy="9371965"/>
                      </a:xfrm>
                      <a:prstGeom prst="rect">
                        <a:avLst/>
                      </a:prstGeom>
                    </pic:spPr>
                  </pic:pic>
                </a:graphicData>
              </a:graphic>
              <wp14:sizeRelH relativeFrom="page">
                <wp14:pctWidth>0</wp14:pctWidth>
              </wp14:sizeRelH>
              <wp14:sizeRelV relativeFrom="page">
                <wp14:pctHeight>0</wp14:pctHeight>
              </wp14:sizeRelV>
            </wp:anchor>
          </w:drawing>
        </w:r>
      </w:ins>
      <w:r w:rsidR="00E331D9">
        <w:t xml:space="preserve">UML </w:t>
      </w:r>
      <w:r w:rsidR="001724FE">
        <w:t xml:space="preserve">- Stedelijk water </w:t>
      </w:r>
      <w:r w:rsidR="00E331D9">
        <w:t>overzicht</w:t>
      </w:r>
      <w:r w:rsidR="00283BD6">
        <w:t>.</w:t>
      </w:r>
      <w:bookmarkEnd w:id="1399"/>
    </w:p>
    <w:p w:rsidR="00A066AD" w:rsidDel="004D7E29" w:rsidRDefault="00A066AD">
      <w:pPr>
        <w:pStyle w:val="subparagraaftitel"/>
        <w:rPr>
          <w:del w:id="1401" w:author="Paul Janssen" w:date="2017-01-29T15:39:00Z"/>
        </w:rPr>
        <w:pPrChange w:id="1402" w:author="Paul Janssen" w:date="2017-01-29T15:40:00Z">
          <w:pPr/>
        </w:pPrChange>
      </w:pPr>
      <w:bookmarkStart w:id="1403" w:name="_Toc473467893"/>
      <w:bookmarkStart w:id="1404" w:name="_Toc473473913"/>
      <w:bookmarkEnd w:id="1403"/>
      <w:bookmarkEnd w:id="1404"/>
    </w:p>
    <w:p w:rsidR="00A066AD" w:rsidRPr="00A066AD" w:rsidDel="004D7E29" w:rsidRDefault="00A066AD">
      <w:pPr>
        <w:pStyle w:val="subparagraaftitel"/>
        <w:rPr>
          <w:del w:id="1405" w:author="Paul Janssen" w:date="2017-01-29T15:39:00Z"/>
        </w:rPr>
        <w:pPrChange w:id="1406" w:author="Paul Janssen" w:date="2017-01-29T15:40:00Z">
          <w:pPr/>
        </w:pPrChange>
      </w:pPr>
      <w:bookmarkStart w:id="1407" w:name="_Toc473467894"/>
      <w:bookmarkStart w:id="1408" w:name="_Toc473473914"/>
      <w:bookmarkEnd w:id="1407"/>
      <w:bookmarkEnd w:id="1408"/>
    </w:p>
    <w:p w:rsidR="003657E7" w:rsidRDefault="0038226A">
      <w:pPr>
        <w:pStyle w:val="subparagraaftitel"/>
        <w:pPrChange w:id="1409" w:author="Paul Janssen" w:date="2017-01-29T15:40:00Z">
          <w:pPr/>
        </w:pPrChange>
      </w:pPr>
      <w:del w:id="1410" w:author="Paul Janssen" w:date="2017-01-29T15:39:00Z">
        <w:r w:rsidDel="004D7E29">
          <w:rPr>
            <w:noProof/>
          </w:rPr>
          <w:drawing>
            <wp:anchor distT="0" distB="0" distL="114300" distR="114300" simplePos="0" relativeHeight="251642880" behindDoc="0" locked="0" layoutInCell="1" allowOverlap="1">
              <wp:simplePos x="0" y="0"/>
              <wp:positionH relativeFrom="column">
                <wp:posOffset>0</wp:posOffset>
              </wp:positionH>
              <wp:positionV relativeFrom="paragraph">
                <wp:posOffset>448945</wp:posOffset>
              </wp:positionV>
              <wp:extent cx="14052550" cy="8758555"/>
              <wp:effectExtent l="0" t="0" r="0" b="0"/>
              <wp:wrapTopAndBottom/>
              <wp:docPr id="62" name="Afbeelding 61" descr="23. IMSW_totaal.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IMSW_totaal.wmf"/>
                      <pic:cNvPicPr/>
                    </pic:nvPicPr>
                    <pic:blipFill>
                      <a:blip r:embed="rId72" cstate="print"/>
                      <a:stretch>
                        <a:fillRect/>
                      </a:stretch>
                    </pic:blipFill>
                    <pic:spPr>
                      <a:xfrm>
                        <a:off x="0" y="0"/>
                        <a:ext cx="14052550" cy="8758555"/>
                      </a:xfrm>
                      <a:prstGeom prst="rect">
                        <a:avLst/>
                      </a:prstGeom>
                    </pic:spPr>
                  </pic:pic>
                </a:graphicData>
              </a:graphic>
            </wp:anchor>
          </w:drawing>
        </w:r>
      </w:del>
      <w:bookmarkStart w:id="1411" w:name="_Toc473473915"/>
      <w:bookmarkEnd w:id="1411"/>
    </w:p>
    <w:p w:rsidR="00E331D9" w:rsidRDefault="00E331D9" w:rsidP="00E331D9">
      <w:pPr>
        <w:sectPr w:rsidR="00E331D9" w:rsidSect="001724FE">
          <w:pgSz w:w="23814" w:h="16839" w:orient="landscape" w:code="8"/>
          <w:pgMar w:top="720" w:right="720" w:bottom="720" w:left="720" w:header="0" w:footer="57" w:gutter="0"/>
          <w:cols w:space="708"/>
          <w:docGrid w:linePitch="360"/>
        </w:sectPr>
      </w:pPr>
    </w:p>
    <w:p w:rsidR="00F72D0E" w:rsidRDefault="00E331D9">
      <w:pPr>
        <w:spacing w:line="240" w:lineRule="auto"/>
        <w:jc w:val="left"/>
      </w:pPr>
      <w:r>
        <w:lastRenderedPageBreak/>
        <w:t>Toelichting op diagram:</w:t>
      </w:r>
    </w:p>
    <w:p w:rsidR="001724FE" w:rsidRDefault="00F72D0E">
      <w:pPr>
        <w:spacing w:line="240" w:lineRule="auto"/>
        <w:jc w:val="left"/>
      </w:pPr>
      <w:r>
        <w:t>Stedelijk water beperkt zich in het IMKL2015 verband tot het thema</w:t>
      </w:r>
      <w:r w:rsidR="001D0323">
        <w:t xml:space="preserve"> riool onder</w:t>
      </w:r>
      <w:r w:rsidR="00BF55BB">
        <w:t xml:space="preserve"> overdruk of onderdruk en riool </w:t>
      </w:r>
      <w:proofErr w:type="spellStart"/>
      <w:r w:rsidR="00BF55BB">
        <w:t>vrij</w:t>
      </w:r>
      <w:r w:rsidR="001D0323">
        <w:t>verval</w:t>
      </w:r>
      <w:proofErr w:type="spellEnd"/>
      <w:r w:rsidR="001D0323">
        <w:t xml:space="preserve">. Als specifieke informatie is een </w:t>
      </w:r>
      <w:proofErr w:type="spellStart"/>
      <w:r w:rsidR="001D0323">
        <w:t>waardelijst</w:t>
      </w:r>
      <w:proofErr w:type="spellEnd"/>
      <w:r w:rsidR="001D0323">
        <w:t xml:space="preserve"> voor type rioolleiding opgenomen.</w:t>
      </w:r>
      <w:r w:rsidR="009152BE">
        <w:t xml:space="preserve"> Voor het geografisch informatiemodel van stedelijk water is een afstemming met de Gegevens</w:t>
      </w:r>
      <w:r w:rsidR="00673FC0">
        <w:t xml:space="preserve">woordenboek Stedelijk Water (GWSW) van belang. De waarden uit de </w:t>
      </w:r>
      <w:proofErr w:type="spellStart"/>
      <w:r w:rsidR="00673FC0">
        <w:t>waardelijst</w:t>
      </w:r>
      <w:proofErr w:type="spellEnd"/>
      <w:r w:rsidR="00673FC0">
        <w:t xml:space="preserve"> vinden hun definitie in dat gegevenswoordenboek.</w:t>
      </w:r>
      <w:r w:rsidR="00BF55BB">
        <w:t xml:space="preserve"> </w:t>
      </w:r>
      <w:r w:rsidR="00BF55BB" w:rsidRPr="00BF55BB">
        <w:t xml:space="preserve">Het GWSW is beschikbaar via </w:t>
      </w:r>
      <w:hyperlink r:id="rId73" w:history="1">
        <w:r w:rsidR="00BF55BB" w:rsidRPr="00BF55BB">
          <w:rPr>
            <w:rStyle w:val="Hyperlink"/>
          </w:rPr>
          <w:t>http://data.gwsw.nl</w:t>
        </w:r>
      </w:hyperlink>
      <w:r w:rsidR="00BF55BB" w:rsidRPr="00BF55BB">
        <w:t xml:space="preserve"> (de volledige soortenboom in html) en als </w:t>
      </w:r>
      <w:proofErr w:type="spellStart"/>
      <w:r w:rsidR="00BF55BB" w:rsidRPr="00BF55BB">
        <w:t>linked</w:t>
      </w:r>
      <w:proofErr w:type="spellEnd"/>
      <w:r w:rsidR="00BF55BB" w:rsidRPr="00BF55BB">
        <w:t xml:space="preserve"> open data via </w:t>
      </w:r>
      <w:hyperlink r:id="rId74" w:history="1">
        <w:r w:rsidR="00BF55BB" w:rsidRPr="00BF55BB">
          <w:rPr>
            <w:rStyle w:val="Hyperlink"/>
          </w:rPr>
          <w:t>http://sparql.gwsw.nl</w:t>
        </w:r>
      </w:hyperlink>
      <w:r w:rsidR="00BF55BB" w:rsidRPr="00BF55BB">
        <w:t xml:space="preserve"> (semantische server, te ontsluiten via SPARQL queries). Elke term, definitie en attribuut is te direct bekijken via </w:t>
      </w:r>
      <w:hyperlink r:id="rId75" w:history="1">
        <w:r w:rsidR="00BF55BB" w:rsidRPr="00BF55BB">
          <w:rPr>
            <w:rStyle w:val="Hyperlink"/>
          </w:rPr>
          <w:t>http://data.gwsw.nl/</w:t>
        </w:r>
        <w:r w:rsidR="00BF55BB" w:rsidRPr="00BF55BB">
          <w:rPr>
            <w:rStyle w:val="Hyperlink"/>
            <w:i/>
            <w:iCs/>
          </w:rPr>
          <w:t>{term}</w:t>
        </w:r>
      </w:hyperlink>
      <w:r w:rsidR="00BF55BB" w:rsidRPr="00BF55BB">
        <w:t xml:space="preserve">, bijvoorbeeld </w:t>
      </w:r>
      <w:hyperlink r:id="rId76" w:history="1">
        <w:r w:rsidR="00BF55BB" w:rsidRPr="00BF55BB">
          <w:rPr>
            <w:rStyle w:val="Hyperlink"/>
          </w:rPr>
          <w:t>http://data.gwsw.nl/vrijvervalrioolleiding</w:t>
        </w:r>
      </w:hyperlink>
      <w:r w:rsidR="00BF55BB" w:rsidRPr="00BF55BB">
        <w:t xml:space="preserve"> .</w:t>
      </w:r>
      <w:r w:rsidR="001724FE">
        <w:br w:type="page"/>
      </w:r>
    </w:p>
    <w:p w:rsidR="002370BA" w:rsidRDefault="002370BA" w:rsidP="001724FE"/>
    <w:p w:rsidR="00576E1A" w:rsidRDefault="00F921B7" w:rsidP="008C2572">
      <w:pPr>
        <w:pStyle w:val="Paragraaftitel"/>
      </w:pPr>
      <w:bookmarkStart w:id="1412" w:name="_Toc473473916"/>
      <w:r>
        <w:t>Object</w:t>
      </w:r>
      <w:r w:rsidR="00A26E72">
        <w:t>catalogus</w:t>
      </w:r>
      <w:r w:rsidR="00283BD6">
        <w:t>.</w:t>
      </w:r>
      <w:bookmarkEnd w:id="1412"/>
    </w:p>
    <w:p w:rsidR="0064486E" w:rsidRDefault="0064486E" w:rsidP="00576E1A">
      <w:pPr>
        <w:spacing w:line="240" w:lineRule="atLeast"/>
        <w:jc w:val="left"/>
        <w:rPr>
          <w:ins w:id="1413" w:author="Paul Janssen" w:date="2017-01-29T17:14:00Z"/>
        </w:rPr>
      </w:pPr>
      <w:ins w:id="1414" w:author="Paul Janssen" w:date="2017-01-29T17:14:00Z">
        <w:r w:rsidRPr="0064486E">
          <w:rPr>
            <w:highlight w:val="yellow"/>
            <w:rPrChange w:id="1415" w:author="Paul Janssen" w:date="2017-01-29T17:14:00Z">
              <w:rPr/>
            </w:rPrChange>
          </w:rPr>
          <w:t xml:space="preserve">NOG </w:t>
        </w:r>
        <w:commentRangeStart w:id="1416"/>
        <w:r w:rsidRPr="0064486E">
          <w:rPr>
            <w:highlight w:val="yellow"/>
            <w:rPrChange w:id="1417" w:author="Paul Janssen" w:date="2017-01-29T17:14:00Z">
              <w:rPr/>
            </w:rPrChange>
          </w:rPr>
          <w:t>aanpassen</w:t>
        </w:r>
      </w:ins>
      <w:commentRangeEnd w:id="1416"/>
      <w:r w:rsidR="00153E54">
        <w:rPr>
          <w:rStyle w:val="Verwijzingopmerking"/>
        </w:rPr>
        <w:commentReference w:id="1416"/>
      </w:r>
      <w:ins w:id="1418" w:author="Paul Janssen" w:date="2017-01-29T17:14:00Z">
        <w:r w:rsidRPr="0064486E">
          <w:rPr>
            <w:highlight w:val="yellow"/>
            <w:rPrChange w:id="1419" w:author="Paul Janssen" w:date="2017-01-29T17:14:00Z">
              <w:rPr/>
            </w:rPrChange>
          </w:rPr>
          <w:t>.</w:t>
        </w:r>
      </w:ins>
    </w:p>
    <w:p w:rsidR="00A26E72" w:rsidRDefault="00F003DD" w:rsidP="00576E1A">
      <w:pPr>
        <w:spacing w:line="240" w:lineRule="atLeast"/>
        <w:jc w:val="left"/>
      </w:pPr>
      <w:r>
        <w:t xml:space="preserve">De IMKL2015 objectcatalogus is opgenomen in een apart document IMKL2015 – Objectcatalogus. </w:t>
      </w:r>
      <w:r w:rsidR="001750A2">
        <w:t>In deze paragraaf</w:t>
      </w:r>
      <w:r>
        <w:t xml:space="preserve"> zijn de metadata en de lijst met </w:t>
      </w:r>
      <w:r w:rsidR="00F921B7">
        <w:t>objecttypes opgenomen. Voor de volledige beschrijving wordt naar het document IMKL2015 – Objectcatalogus verwezen.</w:t>
      </w:r>
    </w:p>
    <w:p w:rsidR="00B95936" w:rsidRDefault="00B95936" w:rsidP="00576E1A">
      <w:pPr>
        <w:spacing w:line="240" w:lineRule="atLeast"/>
        <w:jc w:val="left"/>
      </w:pPr>
    </w:p>
    <w:p w:rsidR="00A74AE5" w:rsidRDefault="00B95936" w:rsidP="00A74AE5">
      <w:r>
        <w:t>Objectcatalogus</w:t>
      </w:r>
      <w:r w:rsidR="00A74AE5">
        <w:t xml:space="preserve"> </w:t>
      </w:r>
      <w:r>
        <w:t>metadata:</w:t>
      </w:r>
    </w:p>
    <w:p w:rsidR="00573FDF" w:rsidRDefault="00573FDF" w:rsidP="00A066AD">
      <w:bookmarkStart w:id="1420" w:name="_Toc449098876"/>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0"/>
        <w:gridCol w:w="5722"/>
      </w:tblGrid>
      <w:tr w:rsidR="00573FDF" w:rsidRPr="00631F8B" w:rsidTr="00573FDF">
        <w:trPr>
          <w:tblHeade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573FDF" w:rsidRPr="00631F8B" w:rsidRDefault="00573FDF" w:rsidP="00573FDF">
            <w:r w:rsidRPr="00631F8B">
              <w:t>Naam van feature catalogus</w:t>
            </w:r>
          </w:p>
        </w:tc>
        <w:tc>
          <w:tcPr>
            <w:tcW w:w="0" w:type="auto"/>
            <w:tcBorders>
              <w:top w:val="outset" w:sz="6" w:space="0" w:color="auto"/>
              <w:left w:val="outset" w:sz="6" w:space="0" w:color="auto"/>
              <w:bottom w:val="outset" w:sz="6" w:space="0" w:color="auto"/>
              <w:right w:val="outset" w:sz="6" w:space="0" w:color="auto"/>
            </w:tcBorders>
            <w:hideMark/>
          </w:tcPr>
          <w:p w:rsidR="00573FDF" w:rsidRPr="00631F8B" w:rsidRDefault="00573FDF" w:rsidP="00573FDF">
            <w:r w:rsidRPr="00631F8B">
              <w:t>IMKL2015</w:t>
            </w:r>
          </w:p>
        </w:tc>
      </w:tr>
      <w:tr w:rsidR="00573FDF" w:rsidRPr="00631F8B" w:rsidTr="00573FDF">
        <w:trPr>
          <w:tblHeade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573FDF" w:rsidRPr="00631F8B" w:rsidRDefault="00573FDF" w:rsidP="00573FDF">
            <w:r w:rsidRPr="00631F8B">
              <w:t>Scope</w:t>
            </w:r>
          </w:p>
        </w:tc>
        <w:tc>
          <w:tcPr>
            <w:tcW w:w="0" w:type="auto"/>
            <w:tcBorders>
              <w:top w:val="outset" w:sz="6" w:space="0" w:color="auto"/>
              <w:left w:val="outset" w:sz="6" w:space="0" w:color="auto"/>
              <w:bottom w:val="outset" w:sz="6" w:space="0" w:color="auto"/>
              <w:right w:val="outset" w:sz="6" w:space="0" w:color="auto"/>
            </w:tcBorders>
            <w:hideMark/>
          </w:tcPr>
          <w:p w:rsidR="00573FDF" w:rsidRPr="00631F8B" w:rsidRDefault="00573FDF" w:rsidP="00573FDF">
            <w:r w:rsidRPr="00631F8B">
              <w:t>IMKL2015</w:t>
            </w:r>
          </w:p>
        </w:tc>
      </w:tr>
      <w:tr w:rsidR="00573FDF" w:rsidRPr="00631F8B" w:rsidTr="00573FDF">
        <w:trPr>
          <w:tblHeade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573FDF" w:rsidRPr="00631F8B" w:rsidRDefault="00573FDF" w:rsidP="00573FDF">
            <w:r w:rsidRPr="00631F8B">
              <w:t>Versienummer</w:t>
            </w:r>
          </w:p>
        </w:tc>
        <w:tc>
          <w:tcPr>
            <w:tcW w:w="0" w:type="auto"/>
            <w:tcBorders>
              <w:top w:val="outset" w:sz="6" w:space="0" w:color="auto"/>
              <w:left w:val="outset" w:sz="6" w:space="0" w:color="auto"/>
              <w:bottom w:val="outset" w:sz="6" w:space="0" w:color="auto"/>
              <w:right w:val="outset" w:sz="6" w:space="0" w:color="auto"/>
            </w:tcBorders>
            <w:hideMark/>
          </w:tcPr>
          <w:p w:rsidR="00573FDF" w:rsidRPr="00631F8B" w:rsidRDefault="00573FDF" w:rsidP="00573FDF">
            <w:r w:rsidRPr="00631F8B">
              <w:t>IMKL2015 1.1</w:t>
            </w:r>
          </w:p>
        </w:tc>
      </w:tr>
      <w:tr w:rsidR="00573FDF" w:rsidRPr="00631F8B" w:rsidTr="00573FDF">
        <w:trPr>
          <w:tblHeade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573FDF" w:rsidRPr="00631F8B" w:rsidRDefault="00573FDF" w:rsidP="00573FDF">
            <w:r w:rsidRPr="00631F8B">
              <w:t>Versiedatum</w:t>
            </w:r>
          </w:p>
        </w:tc>
        <w:tc>
          <w:tcPr>
            <w:tcW w:w="0" w:type="auto"/>
            <w:tcBorders>
              <w:top w:val="outset" w:sz="6" w:space="0" w:color="auto"/>
              <w:left w:val="outset" w:sz="6" w:space="0" w:color="auto"/>
              <w:bottom w:val="outset" w:sz="6" w:space="0" w:color="auto"/>
              <w:right w:val="outset" w:sz="6" w:space="0" w:color="auto"/>
            </w:tcBorders>
            <w:hideMark/>
          </w:tcPr>
          <w:p w:rsidR="00573FDF" w:rsidRPr="00631F8B" w:rsidRDefault="00573FDF" w:rsidP="002B4B6E">
            <w:r w:rsidRPr="00631F8B">
              <w:t>2016-05-</w:t>
            </w:r>
            <w:r w:rsidR="002B4B6E">
              <w:t>27</w:t>
            </w:r>
          </w:p>
        </w:tc>
      </w:tr>
      <w:tr w:rsidR="00573FDF" w:rsidRPr="00631F8B" w:rsidTr="00573FDF">
        <w:trPr>
          <w:tblHeade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573FDF" w:rsidRPr="00631F8B" w:rsidRDefault="00573FDF" w:rsidP="00573FDF">
            <w:r w:rsidRPr="00631F8B">
              <w:t>Herkomst Definities</w:t>
            </w:r>
          </w:p>
        </w:tc>
        <w:tc>
          <w:tcPr>
            <w:tcW w:w="0" w:type="auto"/>
            <w:tcBorders>
              <w:top w:val="outset" w:sz="6" w:space="0" w:color="auto"/>
              <w:left w:val="outset" w:sz="6" w:space="0" w:color="auto"/>
              <w:bottom w:val="outset" w:sz="6" w:space="0" w:color="auto"/>
              <w:right w:val="outset" w:sz="6" w:space="0" w:color="auto"/>
            </w:tcBorders>
            <w:hideMark/>
          </w:tcPr>
          <w:p w:rsidR="00573FDF" w:rsidRPr="00631F8B" w:rsidRDefault="00573FDF" w:rsidP="00573FDF">
            <w:r w:rsidRPr="00631F8B">
              <w:t>Dataspecificatie IMKL2015</w:t>
            </w:r>
            <w:bookmarkStart w:id="1421" w:name="_GoBack"/>
            <w:bookmarkEnd w:id="1421"/>
          </w:p>
        </w:tc>
      </w:tr>
    </w:tbl>
    <w:p w:rsidR="00573FDF" w:rsidRDefault="00573FDF" w:rsidP="00A066AD"/>
    <w:p w:rsidR="00573FDF" w:rsidRDefault="00573FDF" w:rsidP="00A066AD"/>
    <w:p w:rsidR="00573FDF" w:rsidRDefault="00A066AD" w:rsidP="00573FDF">
      <w:r w:rsidRPr="00F73526">
        <w:t xml:space="preserve">Types gedefinieerd in de </w:t>
      </w:r>
      <w:r>
        <w:t>object</w:t>
      </w:r>
      <w:r w:rsidRPr="00F73526">
        <w:t>catalogus</w:t>
      </w:r>
      <w:bookmarkEnd w:id="1420"/>
      <w:r>
        <w:t>:</w:t>
      </w:r>
    </w:p>
    <w:p w:rsidR="008C5482" w:rsidRDefault="008C5482" w:rsidP="00573FDF"/>
    <w:tbl>
      <w:tblPr>
        <w:tblW w:w="0" w:type="auto"/>
        <w:tblCellSpacing w:w="0"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4042"/>
        <w:gridCol w:w="3218"/>
        <w:gridCol w:w="1462"/>
      </w:tblGrid>
      <w:tr w:rsidR="008C5482" w:rsidRPr="00631F8B" w:rsidTr="0063450E">
        <w:trPr>
          <w:trHeight w:val="225"/>
          <w:tblHeader/>
          <w:tblCellSpacing w:w="0" w:type="dxa"/>
        </w:trPr>
        <w:tc>
          <w:tcPr>
            <w:tcW w:w="4042"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8C5482" w:rsidRPr="00631F8B" w:rsidRDefault="008C5482" w:rsidP="005F24C2">
            <w:pPr>
              <w:spacing w:line="225" w:lineRule="atLeast"/>
            </w:pPr>
            <w:r w:rsidRPr="00631F8B">
              <w:rPr>
                <w:b/>
                <w:bCs/>
              </w:rPr>
              <w:t>Type</w:t>
            </w:r>
          </w:p>
        </w:tc>
        <w:tc>
          <w:tcPr>
            <w:tcW w:w="3218"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8C5482" w:rsidRPr="00631F8B" w:rsidRDefault="008C5482" w:rsidP="0048527D">
            <w:pPr>
              <w:spacing w:line="225" w:lineRule="atLeast"/>
              <w:jc w:val="left"/>
            </w:pPr>
            <w:r w:rsidRPr="00631F8B">
              <w:rPr>
                <w:b/>
                <w:bCs/>
              </w:rPr>
              <w:t>Package</w:t>
            </w:r>
          </w:p>
        </w:tc>
        <w:tc>
          <w:tcPr>
            <w:tcW w:w="1462"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8C5482" w:rsidRPr="00631F8B" w:rsidRDefault="008C5482" w:rsidP="005F24C2">
            <w:pPr>
              <w:spacing w:line="225" w:lineRule="atLeast"/>
            </w:pPr>
            <w:r w:rsidRPr="00631F8B">
              <w:rPr>
                <w:b/>
                <w:bCs/>
              </w:rPr>
              <w:t>Stereotypes</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AanduidingEisVoorzorgsmaatregel</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Adres</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dataType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Annotatie</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AnnotatieTypeValue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Appurtenance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BestandMediaTypeValue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Bijlage</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BijlageTypeValue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BuisleidingTypeValue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BuisSpecifiek</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ConditionOfFacilityIMKLValue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ContainerLeidingelement</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Diepte</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DiepteAangrijpingspuntValue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DiepteNAP</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DiepteTovMaaiveld</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Duct</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EffectcontourDodelijk</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EffectScenarioType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EigenTopografie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EigenTopografieStatusValue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EisVoorzorgsmaatregelBijlage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ElectricityAppurtenanceTypeIMKLValue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Elektriciteitskabel</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lastRenderedPageBreak/>
              <w:t>ExtraDetailinfo</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ExtraDetailInfoTypeValue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ExtraGeometrie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ExtraInformatie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IMKLBasis</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Kabelbed</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KabelEnLeidingContainer</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KabelOfLeiding</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KabelSpecifiek</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Kast</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Label</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Labelpositie</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dataType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LabelpositieValue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Leidingelement</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Maatvoering</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MaatvoeringsTypeValue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Mangat</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Mantelbuis</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Mast</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NauwkeurigheidDiepteValue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NauwkeurigheidXYvalue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NEN3610ID</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dataType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OilGasChemicalsAppurtenanceITypeIMKLValue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OilGasChemicalsProductTypeIMKLValue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OlieGasChemicalienPijpleiding</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PipeMaterialTypeIMKLValue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Rioolleiding</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RioolleidingTypeValue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SewerAppurtenanceTypeIMKLValue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StedelijkWaterSpecifiek</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TechnischContactpersoon</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dataType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TechnischGebouw</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Telecommunicatiekabel</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TelecommunicationsAppurtenanceTypeIMKLValue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Thema</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ThermalAppurtenanceTypeIMKLValue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ThermischePijpleiding</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TopografischObjectTypeValue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Toren</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Transportroute</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lastRenderedPageBreak/>
              <w:t>Transportroutedeel</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TransportrouteRisico</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Utiliteitsnet</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UtilityNetworkTypeIMKLValue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WaterAppurtenanceTypeIMKLValue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Waterleiding</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IMKL2015</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PipeMaterialTypeValue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rPr>
                <w:lang w:val="en-GB"/>
              </w:rPr>
            </w:pPr>
            <w:r w:rsidRPr="00631F8B">
              <w:rPr>
                <w:lang w:val="en-GB"/>
              </w:rPr>
              <w:t>Common Extended Utility Network Elements</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UtilityNetwork</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 xml:space="preserve">Common </w:t>
            </w:r>
            <w:proofErr w:type="spellStart"/>
            <w:r w:rsidRPr="00631F8B">
              <w:t>Utility</w:t>
            </w:r>
            <w:proofErr w:type="spellEnd"/>
            <w:r w:rsidRPr="00631F8B">
              <w:t xml:space="preserve"> Network </w:t>
            </w:r>
            <w:proofErr w:type="spellStart"/>
            <w:r w:rsidRPr="00631F8B">
              <w:t>Elements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Cabinet</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 xml:space="preserve">Common </w:t>
            </w:r>
            <w:proofErr w:type="spellStart"/>
            <w:r w:rsidRPr="00631F8B">
              <w:t>Utility</w:t>
            </w:r>
            <w:proofErr w:type="spellEnd"/>
            <w:r w:rsidRPr="00631F8B">
              <w:t xml:space="preserve"> Network </w:t>
            </w:r>
            <w:proofErr w:type="spellStart"/>
            <w:r w:rsidRPr="00631F8B">
              <w:t>Elements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UtilityNetworkTypeValue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 xml:space="preserve">Common </w:t>
            </w:r>
            <w:proofErr w:type="spellStart"/>
            <w:r w:rsidRPr="00631F8B">
              <w:t>Utility</w:t>
            </w:r>
            <w:proofErr w:type="spellEnd"/>
            <w:r w:rsidRPr="00631F8B">
              <w:t xml:space="preserve"> Network </w:t>
            </w:r>
            <w:proofErr w:type="spellStart"/>
            <w:r w:rsidRPr="00631F8B">
              <w:t>Elements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Pipe</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 xml:space="preserve">Common </w:t>
            </w:r>
            <w:proofErr w:type="spellStart"/>
            <w:r w:rsidRPr="00631F8B">
              <w:t>Utility</w:t>
            </w:r>
            <w:proofErr w:type="spellEnd"/>
            <w:r w:rsidRPr="00631F8B">
              <w:t xml:space="preserve"> Network </w:t>
            </w:r>
            <w:proofErr w:type="spellStart"/>
            <w:r w:rsidRPr="00631F8B">
              <w:t>Elements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Pole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 xml:space="preserve">Common </w:t>
            </w:r>
            <w:proofErr w:type="spellStart"/>
            <w:r w:rsidRPr="00631F8B">
              <w:t>Utility</w:t>
            </w:r>
            <w:proofErr w:type="spellEnd"/>
            <w:r w:rsidRPr="00631F8B">
              <w:t xml:space="preserve"> Network </w:t>
            </w:r>
            <w:proofErr w:type="spellStart"/>
            <w:r w:rsidRPr="00631F8B">
              <w:t>Elements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Duct</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 xml:space="preserve">Common </w:t>
            </w:r>
            <w:proofErr w:type="spellStart"/>
            <w:r w:rsidRPr="00631F8B">
              <w:t>Utility</w:t>
            </w:r>
            <w:proofErr w:type="spellEnd"/>
            <w:r w:rsidRPr="00631F8B">
              <w:t xml:space="preserve"> Network </w:t>
            </w:r>
            <w:proofErr w:type="spellStart"/>
            <w:r w:rsidRPr="00631F8B">
              <w:t>Elements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Tower</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 xml:space="preserve">Common </w:t>
            </w:r>
            <w:proofErr w:type="spellStart"/>
            <w:r w:rsidRPr="00631F8B">
              <w:t>Utility</w:t>
            </w:r>
            <w:proofErr w:type="spellEnd"/>
            <w:r w:rsidRPr="00631F8B">
              <w:t xml:space="preserve"> Network </w:t>
            </w:r>
            <w:proofErr w:type="spellStart"/>
            <w:r w:rsidRPr="00631F8B">
              <w:t>Elements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Cable</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 xml:space="preserve">Common </w:t>
            </w:r>
            <w:proofErr w:type="spellStart"/>
            <w:r w:rsidRPr="00631F8B">
              <w:t>Utility</w:t>
            </w:r>
            <w:proofErr w:type="spellEnd"/>
            <w:r w:rsidRPr="00631F8B">
              <w:t xml:space="preserve"> Network </w:t>
            </w:r>
            <w:proofErr w:type="spellStart"/>
            <w:r w:rsidRPr="00631F8B">
              <w:t>Elements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Manhole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 xml:space="preserve">Common </w:t>
            </w:r>
            <w:proofErr w:type="spellStart"/>
            <w:r w:rsidRPr="00631F8B">
              <w:t>Utility</w:t>
            </w:r>
            <w:proofErr w:type="spellEnd"/>
            <w:r w:rsidRPr="00631F8B">
              <w:t xml:space="preserve"> Network </w:t>
            </w:r>
            <w:proofErr w:type="spellStart"/>
            <w:r w:rsidRPr="00631F8B">
              <w:t>Elements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AppurtenanceTypeValue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 xml:space="preserve">Common </w:t>
            </w:r>
            <w:proofErr w:type="spellStart"/>
            <w:r w:rsidRPr="00631F8B">
              <w:t>Utility</w:t>
            </w:r>
            <w:proofErr w:type="spellEnd"/>
            <w:r w:rsidRPr="00631F8B">
              <w:t xml:space="preserve"> Network </w:t>
            </w:r>
            <w:proofErr w:type="spellStart"/>
            <w:r w:rsidRPr="00631F8B">
              <w:t>Elements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Appurtenance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 xml:space="preserve">Common </w:t>
            </w:r>
            <w:proofErr w:type="spellStart"/>
            <w:r w:rsidRPr="00631F8B">
              <w:t>Utility</w:t>
            </w:r>
            <w:proofErr w:type="spellEnd"/>
            <w:r w:rsidRPr="00631F8B">
              <w:t xml:space="preserve"> Network </w:t>
            </w:r>
            <w:proofErr w:type="spellStart"/>
            <w:r w:rsidRPr="00631F8B">
              <w:t>Elements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SpecificAppurtenanceTypeValue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 xml:space="preserve">Common </w:t>
            </w:r>
            <w:proofErr w:type="spellStart"/>
            <w:r w:rsidRPr="00631F8B">
              <w:t>Utility</w:t>
            </w:r>
            <w:proofErr w:type="spellEnd"/>
            <w:r w:rsidRPr="00631F8B">
              <w:t xml:space="preserve"> Network </w:t>
            </w:r>
            <w:proofErr w:type="spellStart"/>
            <w:r w:rsidRPr="00631F8B">
              <w:t>Elements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ElectricityAppurtenanceTypeValue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Electricity Network</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ElectricityCable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Electricity Network</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OilGasChemicalsPipe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Oil-Gas-</w:t>
            </w:r>
            <w:proofErr w:type="spellStart"/>
            <w:r w:rsidRPr="00631F8B">
              <w:t>Chemicals</w:t>
            </w:r>
            <w:proofErr w:type="spellEnd"/>
            <w:r w:rsidRPr="00631F8B">
              <w:t xml:space="preserve"> Network</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OilGasChemicalsProductTypeValue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Oil-Gas-</w:t>
            </w:r>
            <w:proofErr w:type="spellStart"/>
            <w:r w:rsidRPr="00631F8B">
              <w:t>Chemicals</w:t>
            </w:r>
            <w:proofErr w:type="spellEnd"/>
            <w:r w:rsidRPr="00631F8B">
              <w:t xml:space="preserve"> Network</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OilGasChemicalsAppurtenanceTypeValue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Oil-Gas-</w:t>
            </w:r>
            <w:proofErr w:type="spellStart"/>
            <w:r w:rsidRPr="00631F8B">
              <w:t>Chemicals</w:t>
            </w:r>
            <w:proofErr w:type="spellEnd"/>
            <w:r w:rsidRPr="00631F8B">
              <w:t xml:space="preserve"> Network</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SewerWaterTypeValue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Sewer</w:t>
            </w:r>
            <w:proofErr w:type="spellEnd"/>
            <w:r w:rsidRPr="00631F8B">
              <w:t xml:space="preserve"> Network</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SewerPipe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Sewer</w:t>
            </w:r>
            <w:proofErr w:type="spellEnd"/>
            <w:r w:rsidRPr="00631F8B">
              <w:t xml:space="preserve"> Network</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SewerAppurtenanceTypeValue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Sewer</w:t>
            </w:r>
            <w:proofErr w:type="spellEnd"/>
            <w:r w:rsidRPr="00631F8B">
              <w:t xml:space="preserve"> Network</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TelecommunicationsAppurtenanceTypeValue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Telecommunications Network</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TelecommunicationsCableMaterialTypeValue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Telecommunications Network</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TelecommunicationsCable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Telecommunications Network</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ThermalPipe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Thermal</w:t>
            </w:r>
            <w:proofErr w:type="spellEnd"/>
            <w:r w:rsidRPr="00631F8B">
              <w:t xml:space="preserve"> Network</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ThermalAppurtenanceTypeValue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Thermal</w:t>
            </w:r>
            <w:proofErr w:type="spellEnd"/>
            <w:r w:rsidRPr="00631F8B">
              <w:t xml:space="preserve"> Network</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WaterPipe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Water Network</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WaterAppurtenanceTypeValue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Water Network</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WaterTypeValue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r w:rsidRPr="00631F8B">
              <w:t>Water Network</w:t>
            </w:r>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GeometryMethodValue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Addresses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AddressComponent</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Addresses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LocatorLevelValue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Addresses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LocatorDesignatorTypeValue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Addresses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LocatorName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Addresses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dataType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lastRenderedPageBreak/>
              <w:t>LocatorDesignator</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Addresses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dataType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StatusValue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Addresses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GeometrySpecificationValue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Addresses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LocatorNameTypeValue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Addresses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AddressLocator</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Addresses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dataType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Address</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Addresses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AddressRepresentation</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Addresses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dataType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GeographicPosition</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Addresses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dataType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TechnicalStatusValue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AdministrativeUnits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AdministrativeBoundary</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AdministrativeUnits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AdministrativeUnit</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AdministrativeUnits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AdministrativeHierarchyLevel</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AdministrativeUnits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Condominium</w:t>
            </w:r>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AdministrativeUnits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ResidenceOfAuthority</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AdministrativeUnits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dataType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LegalStatusValue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AdministrativeUnits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CadastralZoning</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CadastralParcels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Measure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ProductionAndIndustrialFacilitiesExtension</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dataType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CadastralParcel</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CadastralParcels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CadastralZoningLevelValue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CadastralParcels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BasicPropertyUnit</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CadastralParcels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GrammaticalNumberValue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Geographical</w:t>
            </w:r>
            <w:proofErr w:type="spellEnd"/>
            <w:r w:rsidRPr="00631F8B">
              <w:t xml:space="preserve"> </w:t>
            </w:r>
            <w:proofErr w:type="spellStart"/>
            <w:r w:rsidRPr="00631F8B">
              <w:t>Names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NameStatusValue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Geographical</w:t>
            </w:r>
            <w:proofErr w:type="spellEnd"/>
            <w:r w:rsidRPr="00631F8B">
              <w:t xml:space="preserve"> </w:t>
            </w:r>
            <w:proofErr w:type="spellStart"/>
            <w:r w:rsidRPr="00631F8B">
              <w:t>Names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NativenessValue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Geographical</w:t>
            </w:r>
            <w:proofErr w:type="spellEnd"/>
            <w:r w:rsidRPr="00631F8B">
              <w:t xml:space="preserve"> </w:t>
            </w:r>
            <w:proofErr w:type="spellStart"/>
            <w:r w:rsidRPr="00631F8B">
              <w:t>Names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PronunciationOfName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Geographical</w:t>
            </w:r>
            <w:proofErr w:type="spellEnd"/>
            <w:r w:rsidRPr="00631F8B">
              <w:t xml:space="preserve"> </w:t>
            </w:r>
            <w:proofErr w:type="spellStart"/>
            <w:r w:rsidRPr="00631F8B">
              <w:t>Names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dataType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SpellingOfName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Geographical</w:t>
            </w:r>
            <w:proofErr w:type="spellEnd"/>
            <w:r w:rsidRPr="00631F8B">
              <w:t xml:space="preserve"> </w:t>
            </w:r>
            <w:proofErr w:type="spellStart"/>
            <w:r w:rsidRPr="00631F8B">
              <w:t>Names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dataType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GrammaticalGenderValue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Geographical</w:t>
            </w:r>
            <w:proofErr w:type="spellEnd"/>
            <w:r w:rsidRPr="00631F8B">
              <w:t xml:space="preserve"> </w:t>
            </w:r>
            <w:proofErr w:type="spellStart"/>
            <w:r w:rsidRPr="00631F8B">
              <w:t>Names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GeographicalName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Geographical</w:t>
            </w:r>
            <w:proofErr w:type="spellEnd"/>
            <w:r w:rsidRPr="00631F8B">
              <w:t xml:space="preserve"> </w:t>
            </w:r>
            <w:proofErr w:type="spellStart"/>
            <w:r w:rsidRPr="00631F8B">
              <w:t>Names</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dataType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ConditionOfConstructionValue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BuildingsBase</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ElevationReferenceValue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BuildingsBase</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HeightStatusValue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BuildingsBase</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codeList</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Elevation</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BuildingsBase</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dataType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DateOfEvent</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BuildingsBase</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dataType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ExternalReference</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BuildingsBase</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dataType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AbstractConstruction</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BuildingsBase</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featureType</w:t>
            </w:r>
            <w:proofErr w:type="spellEnd"/>
            <w:r w:rsidRPr="00631F8B">
              <w:t>»</w:t>
            </w:r>
          </w:p>
        </w:tc>
      </w:tr>
      <w:tr w:rsidR="008C5482" w:rsidRPr="00631F8B" w:rsidTr="0063450E">
        <w:trPr>
          <w:tblCellSpacing w:w="0" w:type="dxa"/>
        </w:trPr>
        <w:tc>
          <w:tcPr>
            <w:tcW w:w="404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proofErr w:type="spellStart"/>
            <w:r w:rsidRPr="00631F8B">
              <w:t>HeightAboveGround</w:t>
            </w:r>
            <w:proofErr w:type="spellEnd"/>
          </w:p>
        </w:tc>
        <w:tc>
          <w:tcPr>
            <w:tcW w:w="3218" w:type="dxa"/>
            <w:tcBorders>
              <w:top w:val="outset" w:sz="6" w:space="0" w:color="auto"/>
              <w:left w:val="outset" w:sz="6" w:space="0" w:color="auto"/>
              <w:bottom w:val="outset" w:sz="6" w:space="0" w:color="auto"/>
              <w:right w:val="outset" w:sz="6" w:space="0" w:color="auto"/>
            </w:tcBorders>
            <w:hideMark/>
          </w:tcPr>
          <w:p w:rsidR="008C5482" w:rsidRPr="00631F8B" w:rsidRDefault="008C5482" w:rsidP="0048527D">
            <w:pPr>
              <w:jc w:val="left"/>
            </w:pPr>
            <w:proofErr w:type="spellStart"/>
            <w:r w:rsidRPr="00631F8B">
              <w:t>BuildingsBase</w:t>
            </w:r>
            <w:proofErr w:type="spellEnd"/>
          </w:p>
        </w:tc>
        <w:tc>
          <w:tcPr>
            <w:tcW w:w="1462" w:type="dxa"/>
            <w:tcBorders>
              <w:top w:val="outset" w:sz="6" w:space="0" w:color="auto"/>
              <w:left w:val="outset" w:sz="6" w:space="0" w:color="auto"/>
              <w:bottom w:val="outset" w:sz="6" w:space="0" w:color="auto"/>
              <w:right w:val="outset" w:sz="6" w:space="0" w:color="auto"/>
            </w:tcBorders>
            <w:hideMark/>
          </w:tcPr>
          <w:p w:rsidR="008C5482" w:rsidRPr="00631F8B" w:rsidRDefault="008C5482" w:rsidP="005F24C2">
            <w:r w:rsidRPr="00631F8B">
              <w:t>«</w:t>
            </w:r>
            <w:proofErr w:type="spellStart"/>
            <w:r w:rsidRPr="00631F8B">
              <w:t>dataType</w:t>
            </w:r>
            <w:proofErr w:type="spellEnd"/>
            <w:r w:rsidRPr="00631F8B">
              <w:t>»</w:t>
            </w:r>
          </w:p>
        </w:tc>
      </w:tr>
    </w:tbl>
    <w:p w:rsidR="00A11BC4" w:rsidRDefault="00573FDF" w:rsidP="00573FDF">
      <w:r>
        <w:t xml:space="preserve"> </w:t>
      </w:r>
    </w:p>
    <w:p w:rsidR="00A11BC4" w:rsidRDefault="00A11BC4"/>
    <w:p w:rsidR="00ED33F0" w:rsidRPr="00A26E72" w:rsidRDefault="00ED33F0" w:rsidP="001239D0">
      <w:pPr>
        <w:pStyle w:val="subparagraaftitel"/>
      </w:pPr>
      <w:bookmarkStart w:id="1422" w:name="_Toc406679648"/>
      <w:bookmarkStart w:id="1423" w:name="_Toc473473917"/>
      <w:bookmarkEnd w:id="1422"/>
      <w:r>
        <w:t>Geografische objecten</w:t>
      </w:r>
      <w:r w:rsidR="00283BD6">
        <w:t>.</w:t>
      </w:r>
      <w:bookmarkEnd w:id="1423"/>
    </w:p>
    <w:p w:rsidR="00ED33F0" w:rsidRPr="00F921B7" w:rsidRDefault="00F921B7" w:rsidP="00ED33F0">
      <w:pPr>
        <w:spacing w:line="240" w:lineRule="atLeast"/>
        <w:jc w:val="left"/>
      </w:pPr>
      <w:r w:rsidRPr="00F921B7">
        <w:t>Zie IMKL2015 – Objectcatalogus.</w:t>
      </w:r>
    </w:p>
    <w:p w:rsidR="00F921B7" w:rsidRPr="00F921B7" w:rsidRDefault="00F921B7" w:rsidP="00ED33F0">
      <w:pPr>
        <w:spacing w:line="240" w:lineRule="atLeast"/>
        <w:jc w:val="left"/>
      </w:pPr>
    </w:p>
    <w:p w:rsidR="00ED33F0" w:rsidRPr="00ED33F0" w:rsidRDefault="00ED33F0" w:rsidP="001239D0">
      <w:pPr>
        <w:pStyle w:val="subparagraaftitel"/>
      </w:pPr>
      <w:bookmarkStart w:id="1424" w:name="_Toc473473918"/>
      <w:r w:rsidRPr="00ED33F0">
        <w:lastRenderedPageBreak/>
        <w:t>Data typen</w:t>
      </w:r>
      <w:r w:rsidR="00283BD6">
        <w:t>.</w:t>
      </w:r>
      <w:bookmarkEnd w:id="1424"/>
    </w:p>
    <w:p w:rsidR="00F921B7" w:rsidRPr="00F921B7" w:rsidRDefault="00F921B7" w:rsidP="00F921B7">
      <w:pPr>
        <w:spacing w:line="240" w:lineRule="atLeast"/>
        <w:jc w:val="left"/>
      </w:pPr>
      <w:r w:rsidRPr="00F921B7">
        <w:t>Zie IMKL2015 – Objectcatalogus.</w:t>
      </w:r>
    </w:p>
    <w:p w:rsidR="006E15C3" w:rsidRPr="00635202" w:rsidRDefault="006E15C3" w:rsidP="00ED33F0">
      <w:pPr>
        <w:spacing w:line="240" w:lineRule="atLeast"/>
        <w:jc w:val="left"/>
      </w:pPr>
    </w:p>
    <w:p w:rsidR="00ED33F0" w:rsidRPr="00ED33F0" w:rsidRDefault="00932116" w:rsidP="001239D0">
      <w:pPr>
        <w:pStyle w:val="subparagraaftitel"/>
      </w:pPr>
      <w:bookmarkStart w:id="1425" w:name="_Toc473473919"/>
      <w:r>
        <w:t>Waardelijsten</w:t>
      </w:r>
      <w:r w:rsidR="00283BD6">
        <w:t>.</w:t>
      </w:r>
      <w:bookmarkEnd w:id="1425"/>
    </w:p>
    <w:p w:rsidR="00F921B7" w:rsidRPr="00F921B7" w:rsidRDefault="00F921B7" w:rsidP="00F921B7">
      <w:pPr>
        <w:spacing w:line="240" w:lineRule="atLeast"/>
        <w:jc w:val="left"/>
      </w:pPr>
      <w:r w:rsidRPr="00F921B7">
        <w:t xml:space="preserve">Zie IMKL2015 – </w:t>
      </w:r>
      <w:proofErr w:type="spellStart"/>
      <w:r w:rsidR="001D3ADF">
        <w:t>waardelijst</w:t>
      </w:r>
      <w:proofErr w:type="spellEnd"/>
      <w:r w:rsidR="001D3ADF">
        <w:t xml:space="preserve"> register. (nu nog in Excel: </w:t>
      </w:r>
      <w:r w:rsidR="002B4B6E">
        <w:t xml:space="preserve">IMKL2015 - 1.1 </w:t>
      </w:r>
      <w:r w:rsidR="006D6D0B" w:rsidRPr="006D6D0B">
        <w:t>IMKL waardelijsten.xlsx</w:t>
      </w:r>
      <w:r w:rsidR="001D3ADF">
        <w:t>)</w:t>
      </w:r>
    </w:p>
    <w:p w:rsidR="00ED33F0" w:rsidRPr="00635202" w:rsidRDefault="00ED33F0" w:rsidP="00ED33F0">
      <w:pPr>
        <w:spacing w:line="240" w:lineRule="atLeast"/>
        <w:jc w:val="left"/>
      </w:pPr>
    </w:p>
    <w:p w:rsidR="00ED33F0" w:rsidRPr="00ED33F0" w:rsidRDefault="00ED33F0" w:rsidP="001239D0">
      <w:pPr>
        <w:pStyle w:val="subparagraaftitel"/>
      </w:pPr>
      <w:bookmarkStart w:id="1426" w:name="_Toc473473920"/>
      <w:r w:rsidRPr="00ED33F0">
        <w:t>Ge</w:t>
      </w:r>
      <w:r>
        <w:t>ï</w:t>
      </w:r>
      <w:r w:rsidRPr="00ED33F0">
        <w:t>mporteerde typen (informatief)</w:t>
      </w:r>
      <w:r w:rsidR="00283BD6">
        <w:t>.</w:t>
      </w:r>
      <w:bookmarkEnd w:id="1426"/>
    </w:p>
    <w:p w:rsidR="00F921B7" w:rsidRPr="00F921B7" w:rsidRDefault="00F921B7" w:rsidP="00F921B7">
      <w:pPr>
        <w:spacing w:line="240" w:lineRule="atLeast"/>
        <w:jc w:val="left"/>
      </w:pPr>
      <w:r w:rsidRPr="00F921B7">
        <w:t>Zie IMKL2015 – Objectcatalogus.</w:t>
      </w:r>
    </w:p>
    <w:p w:rsidR="00576E1A" w:rsidRPr="00ED33F0" w:rsidRDefault="00576E1A" w:rsidP="00576E1A"/>
    <w:p w:rsidR="00576E1A" w:rsidRPr="00ED33F0" w:rsidRDefault="00576E1A" w:rsidP="00576E1A">
      <w:pPr>
        <w:pStyle w:val="Hoofdstukx"/>
        <w:pageBreakBefore/>
        <w:spacing w:line="240" w:lineRule="atLeast"/>
      </w:pPr>
    </w:p>
    <w:p w:rsidR="00576E1A" w:rsidRDefault="00A23501" w:rsidP="00576E1A">
      <w:pPr>
        <w:pStyle w:val="Hoofdstuktitel"/>
        <w:spacing w:line="240" w:lineRule="atLeast"/>
      </w:pPr>
      <w:bookmarkStart w:id="1427" w:name="_Toc473473921"/>
      <w:r>
        <w:t>Referentie</w:t>
      </w:r>
      <w:r w:rsidR="00576E1A">
        <w:t>systemen</w:t>
      </w:r>
      <w:bookmarkEnd w:id="1427"/>
    </w:p>
    <w:p w:rsidR="00576E1A" w:rsidRDefault="00EE28D0" w:rsidP="00576E1A">
      <w:pPr>
        <w:pStyle w:val="Inleidingnatitel"/>
        <w:spacing w:line="240" w:lineRule="atLeast"/>
      </w:pPr>
      <w:r>
        <w:t xml:space="preserve">Dit hoofdstuk beschrijft </w:t>
      </w:r>
      <w:r w:rsidR="006B2CE6">
        <w:t>het referentiesysteem</w:t>
      </w:r>
      <w:r>
        <w:t xml:space="preserve"> van het data product</w:t>
      </w:r>
      <w:r w:rsidR="006B2CE6">
        <w:t>.</w:t>
      </w:r>
    </w:p>
    <w:p w:rsidR="00576E1A" w:rsidRDefault="00B20C85" w:rsidP="00576E1A">
      <w:pPr>
        <w:pStyle w:val="Paragraaftitel"/>
        <w:spacing w:line="240" w:lineRule="atLeast"/>
      </w:pPr>
      <w:bookmarkStart w:id="1428" w:name="_Toc473473922"/>
      <w:r>
        <w:t>Ruimtelijk</w:t>
      </w:r>
      <w:r w:rsidR="006B2CE6">
        <w:t xml:space="preserve"> referentiesysteem</w:t>
      </w:r>
      <w:r w:rsidR="00283BD6">
        <w:t>.</w:t>
      </w:r>
      <w:bookmarkEnd w:id="1428"/>
    </w:p>
    <w:p w:rsidR="00B20C85" w:rsidRDefault="00B20C85" w:rsidP="00E62DE5">
      <w:r>
        <w:t>Voor het ruimtelijk referentiesysteem gelden er twee situaties: leveren voor INSPIRE en levering voor andere processen.</w:t>
      </w:r>
    </w:p>
    <w:p w:rsidR="00B20C85" w:rsidRDefault="00B20C85" w:rsidP="00E62DE5"/>
    <w:p w:rsidR="00B20C85" w:rsidRDefault="00B20C85" w:rsidP="00E62DE5">
      <w:r>
        <w:t>Voor uitwisseling voor de niet INSPIRE datalevering geldt: Rijksdriehoekmeting (RD).</w:t>
      </w:r>
    </w:p>
    <w:p w:rsidR="00B20C85" w:rsidRPr="00B20C85" w:rsidRDefault="00B20C85" w:rsidP="00B20C85">
      <w:r w:rsidRPr="00B20C85">
        <w:t>RD-NAP-coördinaat-referentiesysteem (binnen de Nederlandse kustlijnen). Hiervoor geldt dat de gebruikte horizontale datum Bessel 1841 is en het coördinaatsysteem de stereografische projectie. Als verticale datum wordt het NAP-vlak gebruikt.</w:t>
      </w:r>
    </w:p>
    <w:p w:rsidR="00B20C85" w:rsidRPr="00B20C85" w:rsidRDefault="00B20C85" w:rsidP="00B20C85"/>
    <w:p w:rsidR="00B20C85" w:rsidRPr="00B20C85" w:rsidRDefault="00B20C85" w:rsidP="00B20C85">
      <w:r w:rsidRPr="00B20C85">
        <w:t>Voor RD geldt EPSG code: 28992</w:t>
      </w:r>
    </w:p>
    <w:p w:rsidR="00B20C85" w:rsidRDefault="00B20C85" w:rsidP="00B20C85">
      <w:r w:rsidRPr="00B20C85">
        <w:t>Voor RD + NAP geldt EPSG code: 7415</w:t>
      </w:r>
    </w:p>
    <w:p w:rsidR="00B20C85" w:rsidRDefault="00B20C85" w:rsidP="00B20C85"/>
    <w:p w:rsidR="00B20C85" w:rsidRPr="00B20C85" w:rsidRDefault="00B20C85" w:rsidP="00B20C85">
      <w:r w:rsidRPr="00B20C85">
        <w:t xml:space="preserve">Levering voor INSPIRE: European </w:t>
      </w:r>
      <w:proofErr w:type="spellStart"/>
      <w:r w:rsidRPr="00B20C85">
        <w:t>Terrestrial</w:t>
      </w:r>
      <w:proofErr w:type="spellEnd"/>
      <w:r w:rsidRPr="00B20C85">
        <w:t xml:space="preserve"> Reference System 1989 (ETRS1989).</w:t>
      </w:r>
    </w:p>
    <w:p w:rsidR="00B20C85" w:rsidRPr="00B20C85" w:rsidRDefault="00B20C85" w:rsidP="00B20C85">
      <w:r w:rsidRPr="00B20C85">
        <w:t>ETRS89 (2D): 4258</w:t>
      </w:r>
    </w:p>
    <w:p w:rsidR="00B20C85" w:rsidRDefault="00B20C85" w:rsidP="00B20C85">
      <w:r w:rsidRPr="00C77FC2">
        <w:t xml:space="preserve">ETRS89 + EVRF2000 : 7409 (hoogte in meters </w:t>
      </w:r>
      <w:proofErr w:type="spellStart"/>
      <w:r w:rsidRPr="00C77FC2">
        <w:t>tov</w:t>
      </w:r>
      <w:proofErr w:type="spellEnd"/>
      <w:r w:rsidRPr="00C77FC2">
        <w:t xml:space="preserve"> EVRF2000 (=NAP)</w:t>
      </w:r>
      <w:r>
        <w:t>.</w:t>
      </w:r>
    </w:p>
    <w:p w:rsidR="00B20C85" w:rsidRPr="00C77FC2" w:rsidRDefault="00B20C85" w:rsidP="00B20C85">
      <w:r>
        <w:t>Zie voor meer detail hoofdstuk 6 van INSPIRE_Datasp</w:t>
      </w:r>
      <w:r w:rsidR="00243DBF">
        <w:t>e</w:t>
      </w:r>
      <w:r>
        <w:t>cifications_US_v3.0</w:t>
      </w:r>
      <w:r w:rsidR="00B250DA">
        <w:t>.</w:t>
      </w:r>
    </w:p>
    <w:p w:rsidR="00B20C85" w:rsidRPr="00B20C85" w:rsidRDefault="00B20C85" w:rsidP="00B20C85"/>
    <w:p w:rsidR="00C77FC2" w:rsidRDefault="00C77FC2" w:rsidP="00E62DE5">
      <w:r>
        <w:t>Toelichting:</w:t>
      </w:r>
    </w:p>
    <w:p w:rsidR="00B20C85" w:rsidRDefault="00E62DE5" w:rsidP="00E62DE5">
      <w:r>
        <w:t xml:space="preserve">Het ruimtelijk referentiesysteem beschrijft het meetkundige stelsel waarin de coördinaten van een object betekenis krijgen. In de regel wordt daar een coördinaat referentiesysteem voor gebruikt. Voor Nederland is </w:t>
      </w:r>
      <w:r w:rsidR="007D3939">
        <w:t>de</w:t>
      </w:r>
      <w:r>
        <w:t xml:space="preserve"> Rijksdriehoekmeting</w:t>
      </w:r>
      <w:r w:rsidR="007D3939">
        <w:t xml:space="preserve"> </w:t>
      </w:r>
      <w:r>
        <w:t>(RD</w:t>
      </w:r>
      <w:r w:rsidR="007D3939">
        <w:t xml:space="preserve">) het gangbare referentiesysteem. Dit is echter een referentiesysteem dat alleen voor Nederland van toepassing is en ook alleen voor land, niet zee, </w:t>
      </w:r>
      <w:r w:rsidR="00091499">
        <w:t xml:space="preserve">is </w:t>
      </w:r>
      <w:r w:rsidR="00B20C85">
        <w:t>gedefinieerd.</w:t>
      </w:r>
    </w:p>
    <w:p w:rsidR="00B20C85" w:rsidRDefault="00B20C85" w:rsidP="00E62DE5"/>
    <w:p w:rsidR="00804A6D" w:rsidRDefault="007D3939" w:rsidP="00E62DE5">
      <w:r>
        <w:t>Met de toename van internationale data uitwisseling is er behoefte aan internationaal bruikbare referentiesystemen.</w:t>
      </w:r>
      <w:r w:rsidR="00B250DA">
        <w:t xml:space="preserve"> </w:t>
      </w:r>
      <w:r>
        <w:t>ETRS89 is het referentiesysteem dat hieraan voldoet. INSPIRE schrijft het gebruik van ETRS89 voor.</w:t>
      </w:r>
    </w:p>
    <w:p w:rsidR="00AE3F47" w:rsidRDefault="00051A33" w:rsidP="00AE3F47">
      <w:r>
        <w:t xml:space="preserve">Voor conversie van RD naar ETRS89 zijn er </w:t>
      </w:r>
      <w:r w:rsidR="002C4D6C">
        <w:t xml:space="preserve">in </w:t>
      </w:r>
      <w:r>
        <w:t xml:space="preserve">2000 officiële conversieregels bepaald. </w:t>
      </w:r>
      <w:r w:rsidR="00091499">
        <w:t xml:space="preserve">Kanttekening </w:t>
      </w:r>
      <w:r>
        <w:t xml:space="preserve">hierbij </w:t>
      </w:r>
      <w:r w:rsidR="00804A6D">
        <w:t xml:space="preserve"> </w:t>
      </w:r>
      <w:r w:rsidR="00091499">
        <w:t xml:space="preserve">is </w:t>
      </w:r>
      <w:r>
        <w:t xml:space="preserve">wel </w:t>
      </w:r>
      <w:r w:rsidR="00091499">
        <w:t xml:space="preserve">dat de implementatie van </w:t>
      </w:r>
      <w:r w:rsidR="002C4D6C">
        <w:t>deze</w:t>
      </w:r>
      <w:r w:rsidR="00804A6D">
        <w:t xml:space="preserve"> </w:t>
      </w:r>
      <w:r w:rsidR="00091499">
        <w:t>conversieregels in de praktijk significante afwijkingen of verschillen geeft. Er wordt daarom</w:t>
      </w:r>
      <w:r w:rsidR="00AE3F47">
        <w:t xml:space="preserve"> op nationaal niveau </w:t>
      </w:r>
      <w:r w:rsidR="00091499">
        <w:t xml:space="preserve">onderzocht of het niet beter is om ETRS89 als standaard voor de opslag van </w:t>
      </w:r>
      <w:proofErr w:type="spellStart"/>
      <w:r w:rsidR="00091499">
        <w:t>geo</w:t>
      </w:r>
      <w:proofErr w:type="spellEnd"/>
      <w:r w:rsidR="00091499">
        <w:t>-informatie in te voeren en indien nodig of gewenst naar RD te converteren.</w:t>
      </w:r>
      <w:r w:rsidR="00B250DA">
        <w:t xml:space="preserve"> </w:t>
      </w:r>
      <w:r w:rsidR="00804A6D">
        <w:t xml:space="preserve">Omdat resultaten </w:t>
      </w:r>
      <w:r w:rsidR="00AE3F47">
        <w:t>van dit onderzoek nog niet bekend zijn is voor deze utiliteitsnet</w:t>
      </w:r>
      <w:r w:rsidR="00C469EF">
        <w:t>-data</w:t>
      </w:r>
      <w:r w:rsidR="00AE3F47">
        <w:t xml:space="preserve">specificatie gekozen voor RD en daarmee voor </w:t>
      </w:r>
      <w:r w:rsidR="00804A6D">
        <w:t xml:space="preserve">aansluiting bij de huidige </w:t>
      </w:r>
      <w:r w:rsidR="00AE3F47">
        <w:t>praktijk van de</w:t>
      </w:r>
      <w:r w:rsidR="00804A6D">
        <w:t xml:space="preserve"> </w:t>
      </w:r>
      <w:r w:rsidR="00B250DA">
        <w:t xml:space="preserve">Nederlandse </w:t>
      </w:r>
      <w:proofErr w:type="spellStart"/>
      <w:r w:rsidR="00E17D83">
        <w:t>geo</w:t>
      </w:r>
      <w:proofErr w:type="spellEnd"/>
      <w:r w:rsidR="00E17D83">
        <w:t>-</w:t>
      </w:r>
      <w:r w:rsidR="00B250DA">
        <w:t>informatie infrastructuur</w:t>
      </w:r>
      <w:r w:rsidR="00AE3F47">
        <w:t>.</w:t>
      </w:r>
    </w:p>
    <w:p w:rsidR="00AE3F47" w:rsidRDefault="00AE3F47" w:rsidP="00AE3F47"/>
    <w:p w:rsidR="00576E1A" w:rsidRDefault="006B2CE6" w:rsidP="00AE3F47">
      <w:r>
        <w:t>T</w:t>
      </w:r>
      <w:r w:rsidR="0026425C">
        <w:t>emporeel</w:t>
      </w:r>
      <w:r>
        <w:t xml:space="preserve"> referentiesysteem</w:t>
      </w:r>
    </w:p>
    <w:p w:rsidR="00576E1A" w:rsidRDefault="0026425C" w:rsidP="00B93692">
      <w:pPr>
        <w:spacing w:line="240" w:lineRule="atLeast"/>
        <w:jc w:val="left"/>
        <w:rPr>
          <w:rFonts w:cs="ArialMT"/>
        </w:rPr>
      </w:pPr>
      <w:r>
        <w:rPr>
          <w:rFonts w:cs="ArialMT"/>
        </w:rPr>
        <w:t xml:space="preserve">Alle tijdsaanduidingen zijn gebaseerd op de </w:t>
      </w:r>
      <w:r w:rsidR="000F6B59" w:rsidRPr="00B35F66">
        <w:rPr>
          <w:rFonts w:cs="ArialMT"/>
        </w:rPr>
        <w:t xml:space="preserve">Gregoriaanse kalender </w:t>
      </w:r>
      <w:r>
        <w:rPr>
          <w:rFonts w:cs="ArialMT"/>
        </w:rPr>
        <w:t>en uitgedrukt is overeenstemming met de internationale standaard ISO 8601. Voorbeelden daarvan zijn:</w:t>
      </w:r>
    </w:p>
    <w:p w:rsidR="00576E1A" w:rsidRPr="00456F46" w:rsidRDefault="0026425C" w:rsidP="00B93692">
      <w:pPr>
        <w:spacing w:line="240" w:lineRule="atLeast"/>
        <w:jc w:val="left"/>
      </w:pPr>
      <w:r w:rsidRPr="00456F46">
        <w:rPr>
          <w:rFonts w:cs="ArialMT"/>
        </w:rPr>
        <w:t>2014 (het jaar 2014); 2014-04 (april 2014); 2014-04-15 (15 april 2014); 2014-04-15T16:30:20+01:00 (15 april 2014</w:t>
      </w:r>
      <w:r w:rsidR="00BD6B2D" w:rsidRPr="00456F46">
        <w:rPr>
          <w:rFonts w:cs="ArialMT"/>
        </w:rPr>
        <w:t>,</w:t>
      </w:r>
      <w:r w:rsidRPr="00456F46">
        <w:rPr>
          <w:rFonts w:cs="ArialMT"/>
        </w:rPr>
        <w:t xml:space="preserve"> 1</w:t>
      </w:r>
      <w:r w:rsidR="00BD6B2D" w:rsidRPr="00456F46">
        <w:rPr>
          <w:rFonts w:cs="ArialMT"/>
        </w:rPr>
        <w:t>6:30 20sec, tijdzone UTC+1).</w:t>
      </w:r>
    </w:p>
    <w:p w:rsidR="00576E1A" w:rsidRPr="00456F46" w:rsidRDefault="00576E1A" w:rsidP="00576E1A">
      <w:pPr>
        <w:pStyle w:val="Hoofdstukx"/>
        <w:pageBreakBefore/>
        <w:spacing w:line="240" w:lineRule="atLeast"/>
      </w:pPr>
    </w:p>
    <w:p w:rsidR="00576E1A" w:rsidRDefault="00576E1A" w:rsidP="00576E1A">
      <w:pPr>
        <w:pStyle w:val="Hoofdstuktitel"/>
        <w:spacing w:line="240" w:lineRule="atLeast"/>
      </w:pPr>
      <w:bookmarkStart w:id="1429" w:name="_Toc473473923"/>
      <w:r>
        <w:t>Levering</w:t>
      </w:r>
      <w:bookmarkEnd w:id="1429"/>
    </w:p>
    <w:p w:rsidR="00EE7BB1" w:rsidRDefault="006F2CE2">
      <w:r w:rsidRPr="006F2CE2">
        <w:t xml:space="preserve">Dit hoofdstuk heeft alleen betrekking op de </w:t>
      </w:r>
      <w:proofErr w:type="spellStart"/>
      <w:r w:rsidRPr="006F2CE2">
        <w:t>geodata</w:t>
      </w:r>
      <w:proofErr w:type="spellEnd"/>
      <w:r w:rsidRPr="006F2CE2">
        <w:t xml:space="preserve">, de gevectoriseerde gegevens van </w:t>
      </w:r>
      <w:r w:rsidR="00E050B6">
        <w:t>e</w:t>
      </w:r>
      <w:r w:rsidRPr="006F2CE2">
        <w:t>en bericht. Andere gegevens zoals bijvoorbeeld detailschets</w:t>
      </w:r>
      <w:r w:rsidR="00E17D83">
        <w:t xml:space="preserve"> </w:t>
      </w:r>
      <w:r w:rsidRPr="006F2CE2">
        <w:t>vallen daarbuiten.</w:t>
      </w:r>
    </w:p>
    <w:p w:rsidR="00576E1A" w:rsidRDefault="00B626FD" w:rsidP="00576E1A">
      <w:pPr>
        <w:pStyle w:val="Paragraaftitel"/>
        <w:spacing w:line="240" w:lineRule="atLeast"/>
      </w:pPr>
      <w:bookmarkStart w:id="1430" w:name="_Toc473473924"/>
      <w:r>
        <w:t>Leveringsmedium</w:t>
      </w:r>
      <w:r w:rsidR="006C0D48">
        <w:t>.</w:t>
      </w:r>
      <w:bookmarkEnd w:id="1430"/>
    </w:p>
    <w:p w:rsidR="00C34B62" w:rsidRDefault="00C34B62" w:rsidP="00576E1A">
      <w:r>
        <w:t>Data worden geleverd via netwerkservices. Van toepassing zijn WMS voor viewservices en WFS voor downloadservices.</w:t>
      </w:r>
      <w:r w:rsidR="003C4C73">
        <w:t xml:space="preserve"> </w:t>
      </w:r>
      <w:r>
        <w:t xml:space="preserve">INSPIRE beschrijft naast WFS ook nog </w:t>
      </w:r>
      <w:r w:rsidR="0044349D">
        <w:t xml:space="preserve">optioneel </w:t>
      </w:r>
      <w:r>
        <w:t>ATOM feeds als mogelijkheid voor het leveren van data.</w:t>
      </w:r>
    </w:p>
    <w:p w:rsidR="00576E1A" w:rsidRDefault="00B626FD" w:rsidP="00576E1A">
      <w:pPr>
        <w:pStyle w:val="Paragraaftitel"/>
        <w:spacing w:line="240" w:lineRule="atLeast"/>
      </w:pPr>
      <w:bookmarkStart w:id="1431" w:name="_Toc473473925"/>
      <w:r>
        <w:t>Formaten (</w:t>
      </w:r>
      <w:proofErr w:type="spellStart"/>
      <w:r>
        <w:t>encodings</w:t>
      </w:r>
      <w:proofErr w:type="spellEnd"/>
      <w:r>
        <w:t>)</w:t>
      </w:r>
      <w:r w:rsidR="006C0D48">
        <w:t>.</w:t>
      </w:r>
      <w:bookmarkEnd w:id="1431"/>
    </w:p>
    <w:p w:rsidR="00576E1A" w:rsidRDefault="00C34B62" w:rsidP="00B626FD">
      <w:r>
        <w:t xml:space="preserve">Het format waarin data worden geleverd is GML 3.2.1. </w:t>
      </w:r>
      <w:proofErr w:type="spellStart"/>
      <w:r w:rsidR="003B5017">
        <w:t>simple</w:t>
      </w:r>
      <w:proofErr w:type="spellEnd"/>
      <w:r w:rsidR="003B5017">
        <w:t xml:space="preserve"> features profile 2 (SF-2). Dit profiel heeft een beperkt aantal GML constructies en bevat o.a. geen 3D volume objecten. Als 3D volume objecten nodig zijn moet er van SF-2 afgeweken worden. Meer informatie over </w:t>
      </w:r>
      <w:proofErr w:type="spellStart"/>
      <w:r w:rsidR="003B5017">
        <w:t>simple</w:t>
      </w:r>
      <w:proofErr w:type="spellEnd"/>
      <w:r w:rsidR="003B5017">
        <w:t xml:space="preserve"> feature </w:t>
      </w:r>
      <w:proofErr w:type="spellStart"/>
      <w:r w:rsidR="003B5017">
        <w:t>profiles</w:t>
      </w:r>
      <w:proofErr w:type="spellEnd"/>
      <w:r w:rsidR="003B5017">
        <w:t xml:space="preserve"> in: </w:t>
      </w:r>
      <w:hyperlink r:id="rId77" w:history="1">
        <w:r w:rsidR="003B5017" w:rsidRPr="003C6F9D">
          <w:rPr>
            <w:rStyle w:val="Hyperlink"/>
          </w:rPr>
          <w:t>http://www.geonovum.nl/sites/default/files/Geometrieinmodelengml_1.0.pdf</w:t>
        </w:r>
      </w:hyperlink>
      <w:r w:rsidR="003B5017">
        <w:t xml:space="preserve"> . </w:t>
      </w:r>
      <w:r>
        <w:t>Voor IMKL2015</w:t>
      </w:r>
      <w:r w:rsidR="003C4C73">
        <w:t xml:space="preserve"> </w:t>
      </w:r>
      <w:r w:rsidR="003B5017">
        <w:t xml:space="preserve">is </w:t>
      </w:r>
      <w:r w:rsidR="003C4C73">
        <w:t xml:space="preserve">een GML applicatieschema gemaakt. </w:t>
      </w:r>
      <w:r w:rsidR="00AE3F47">
        <w:t>Datasets van utiliteitsnetten die conform deze specificatie zijn gemaakt moeten foutloos valideren tegen het IMKL2015 applicatieschema.</w:t>
      </w:r>
    </w:p>
    <w:p w:rsidR="001D3ADF" w:rsidRDefault="001D3ADF" w:rsidP="00B626FD"/>
    <w:p w:rsidR="001D3ADF" w:rsidRDefault="001D3ADF" w:rsidP="00B626FD">
      <w:r>
        <w:t xml:space="preserve">Het IMKL2015 UML is toegepast in 4 profielen. Voor elk van die is er een GML applicatieschema gemaakt. Er zijn nu </w:t>
      </w:r>
      <w:r w:rsidR="00243DBF">
        <w:t>drie</w:t>
      </w:r>
      <w:r>
        <w:t xml:space="preserve"> profielen beschikbaar.</w:t>
      </w:r>
    </w:p>
    <w:p w:rsidR="001D3ADF" w:rsidRDefault="001D3ADF" w:rsidP="00B626FD"/>
    <w:p w:rsidR="001D3ADF" w:rsidRDefault="001D3ADF" w:rsidP="00B626FD">
      <w:r>
        <w:t xml:space="preserve">WION profiel: </w:t>
      </w:r>
      <w:r w:rsidRPr="001D3ADF">
        <w:t>IMKL2015-wion.xsd</w:t>
      </w:r>
    </w:p>
    <w:p w:rsidR="001D3ADF" w:rsidRDefault="001D3ADF" w:rsidP="00B626FD">
      <w:r>
        <w:t xml:space="preserve">Risicoregister profiel: </w:t>
      </w:r>
      <w:r w:rsidRPr="001D3ADF">
        <w:t>IMKL2015-rrb.xsd</w:t>
      </w:r>
    </w:p>
    <w:p w:rsidR="001D3ADF" w:rsidRDefault="001D3ADF" w:rsidP="00B626FD">
      <w:proofErr w:type="spellStart"/>
      <w:r>
        <w:t>Stedelijkwater</w:t>
      </w:r>
      <w:proofErr w:type="spellEnd"/>
      <w:r>
        <w:t xml:space="preserve"> profiel: </w:t>
      </w:r>
      <w:r w:rsidR="003657E7">
        <w:t>IMKL2015-sw.xsd</w:t>
      </w:r>
    </w:p>
    <w:p w:rsidR="001D3ADF" w:rsidRDefault="001D3ADF" w:rsidP="00B626FD">
      <w:r>
        <w:t>EC</w:t>
      </w:r>
      <w:r w:rsidR="00E51DFC">
        <w:t>6</w:t>
      </w:r>
      <w:r>
        <w:t>1 profiel: in ontwikkeling</w:t>
      </w:r>
    </w:p>
    <w:p w:rsidR="001D3ADF" w:rsidRDefault="001D3ADF" w:rsidP="00B626FD"/>
    <w:p w:rsidR="001D3ADF" w:rsidRPr="003657E7" w:rsidRDefault="00971241" w:rsidP="00B626FD">
      <w:r w:rsidRPr="003657E7">
        <w:t xml:space="preserve">Waardelijsten van het type </w:t>
      </w:r>
      <w:proofErr w:type="spellStart"/>
      <w:r w:rsidRPr="003657E7">
        <w:t>codeList</w:t>
      </w:r>
      <w:proofErr w:type="spellEnd"/>
      <w:r w:rsidRPr="003657E7">
        <w:t xml:space="preserve"> zijn toegepast in RDF.</w:t>
      </w:r>
    </w:p>
    <w:p w:rsidR="001D3ADF" w:rsidRDefault="00971241" w:rsidP="00B626FD">
      <w:r w:rsidRPr="003657E7">
        <w:t>IMKL2015.rdf</w:t>
      </w:r>
    </w:p>
    <w:p w:rsidR="00B2550D" w:rsidRDefault="00F42CD4">
      <w:pPr>
        <w:pStyle w:val="subparagraaftitel"/>
      </w:pPr>
      <w:bookmarkStart w:id="1432" w:name="_Toc449102276"/>
      <w:bookmarkStart w:id="1433" w:name="_Toc449109275"/>
      <w:bookmarkStart w:id="1434" w:name="_Toc298239783"/>
      <w:bookmarkStart w:id="1435" w:name="_Toc298240527"/>
      <w:bookmarkStart w:id="1436" w:name="_Toc310955916"/>
      <w:bookmarkStart w:id="1437" w:name="_Toc473473926"/>
      <w:bookmarkEnd w:id="1432"/>
      <w:bookmarkEnd w:id="1433"/>
      <w:bookmarkEnd w:id="1434"/>
      <w:bookmarkEnd w:id="1435"/>
      <w:r w:rsidRPr="001A1B81">
        <w:t xml:space="preserve">Nadere </w:t>
      </w:r>
      <w:r>
        <w:t xml:space="preserve">GML </w:t>
      </w:r>
      <w:r w:rsidRPr="001A1B81">
        <w:t>implementatie specificaties</w:t>
      </w:r>
      <w:bookmarkEnd w:id="1436"/>
      <w:bookmarkEnd w:id="1437"/>
      <w:r w:rsidRPr="001A1B81">
        <w:t xml:space="preserve"> </w:t>
      </w:r>
    </w:p>
    <w:p w:rsidR="00F42CD4" w:rsidRDefault="00F42CD4" w:rsidP="00F42CD4">
      <w:r w:rsidRPr="00EC50C0">
        <w:t xml:space="preserve">Voor het genereren van </w:t>
      </w:r>
      <w:r>
        <w:t>IMKL2015</w:t>
      </w:r>
      <w:r w:rsidRPr="00EC50C0">
        <w:t xml:space="preserve"> </w:t>
      </w:r>
      <w:proofErr w:type="spellStart"/>
      <w:r w:rsidRPr="00EC50C0">
        <w:t>gml</w:t>
      </w:r>
      <w:proofErr w:type="spellEnd"/>
      <w:r w:rsidRPr="00EC50C0">
        <w:t xml:space="preserve"> bestanden zijn er nog een aantal aanvullende afspraken.</w:t>
      </w:r>
    </w:p>
    <w:p w:rsidR="00F42CD4" w:rsidRDefault="00F42CD4" w:rsidP="00F42CD4"/>
    <w:p w:rsidR="00F42CD4" w:rsidRPr="00305FF6" w:rsidRDefault="00F42CD4" w:rsidP="00F42CD4">
      <w:pPr>
        <w:rPr>
          <w:b/>
        </w:rPr>
      </w:pPr>
      <w:proofErr w:type="spellStart"/>
      <w:r w:rsidRPr="00305FF6">
        <w:rPr>
          <w:b/>
        </w:rPr>
        <w:t>Encoding</w:t>
      </w:r>
      <w:proofErr w:type="spellEnd"/>
      <w:r w:rsidRPr="00305FF6">
        <w:rPr>
          <w:b/>
        </w:rPr>
        <w:t>, tekenset, van het GML bestand</w:t>
      </w:r>
      <w:r w:rsidRPr="00305FF6">
        <w:rPr>
          <w:b/>
          <w:highlight w:val="yellow"/>
        </w:rPr>
        <w:t xml:space="preserve"> </w:t>
      </w:r>
    </w:p>
    <w:p w:rsidR="00F42CD4" w:rsidRPr="005E66C5" w:rsidRDefault="00F42CD4" w:rsidP="00F42CD4">
      <w:r w:rsidRPr="00EC50C0">
        <w:t xml:space="preserve">Voor de </w:t>
      </w:r>
      <w:proofErr w:type="spellStart"/>
      <w:r w:rsidRPr="00EC50C0">
        <w:t>encoding</w:t>
      </w:r>
      <w:proofErr w:type="spellEnd"/>
      <w:r w:rsidRPr="00EC50C0">
        <w:t xml:space="preserve"> van het GML bestand wordt UTF-8 voorgeschreven. Van UTF-8 wordt de tekenset ISO-8859-1 ondersteunt en binnen deze tekenset wordt gebruikt: </w:t>
      </w:r>
      <w:proofErr w:type="spellStart"/>
      <w:r w:rsidRPr="00EC50C0">
        <w:t>unicode</w:t>
      </w:r>
      <w:proofErr w:type="spellEnd"/>
      <w:r w:rsidRPr="00EC50C0">
        <w:t xml:space="preserve"> [32 – 128] en [160 – 255]. Opgemerkt wordt dat (U+8216), (U+8217), (U+8220), (U+8221) ook als tekens op een kaart weer te geven moeten zijn.</w:t>
      </w:r>
    </w:p>
    <w:p w:rsidR="00F42CD4" w:rsidRPr="007B73AF" w:rsidRDefault="00F42CD4" w:rsidP="00F42CD4"/>
    <w:p w:rsidR="00F42CD4" w:rsidRPr="00305FF6" w:rsidRDefault="00F42CD4" w:rsidP="00F42CD4">
      <w:pPr>
        <w:rPr>
          <w:b/>
          <w:i/>
        </w:rPr>
      </w:pPr>
      <w:proofErr w:type="spellStart"/>
      <w:r w:rsidRPr="00305FF6">
        <w:rPr>
          <w:b/>
          <w:i/>
        </w:rPr>
        <w:t>gml</w:t>
      </w:r>
      <w:proofErr w:type="spellEnd"/>
      <w:r w:rsidRPr="00305FF6">
        <w:rPr>
          <w:b/>
          <w:i/>
        </w:rPr>
        <w:t xml:space="preserve">: </w:t>
      </w:r>
      <w:proofErr w:type="spellStart"/>
      <w:r w:rsidRPr="00305FF6">
        <w:rPr>
          <w:b/>
          <w:i/>
        </w:rPr>
        <w:t>id</w:t>
      </w:r>
      <w:proofErr w:type="spellEnd"/>
    </w:p>
    <w:p w:rsidR="009A4642" w:rsidRDefault="00F42CD4" w:rsidP="00B631E8">
      <w:pPr>
        <w:rPr>
          <w:ins w:id="1438" w:author="Paul Janssen" w:date="2016-11-17T16:54:00Z"/>
        </w:rPr>
      </w:pPr>
      <w:r w:rsidRPr="00EC50C0">
        <w:t>Elk object in het GML</w:t>
      </w:r>
      <w:r>
        <w:t xml:space="preserve"> bestand </w:t>
      </w:r>
      <w:r w:rsidRPr="00EC50C0">
        <w:t>krijgt een &lt;</w:t>
      </w:r>
      <w:proofErr w:type="spellStart"/>
      <w:r w:rsidRPr="00EC50C0">
        <w:t>gml:id</w:t>
      </w:r>
      <w:proofErr w:type="spellEnd"/>
      <w:r w:rsidRPr="00EC50C0">
        <w:t xml:space="preserve">&gt;. </w:t>
      </w:r>
      <w:r>
        <w:t xml:space="preserve">Dit </w:t>
      </w:r>
      <w:proofErr w:type="spellStart"/>
      <w:r>
        <w:t>gml:id</w:t>
      </w:r>
      <w:proofErr w:type="spellEnd"/>
      <w:r>
        <w:t xml:space="preserve"> heeft geen informatiewaarde maar is nodig om interne en externe referenties te realiseren.</w:t>
      </w:r>
      <w:r w:rsidR="00B631E8">
        <w:t xml:space="preserve"> </w:t>
      </w:r>
      <w:ins w:id="1439" w:author="Paul Janssen" w:date="2016-11-17T16:54:00Z">
        <w:r w:rsidR="009A4642" w:rsidRPr="00F742BE">
          <w:rPr>
            <w:highlight w:val="yellow"/>
            <w:rPrChange w:id="1440" w:author="Paul Janssen" w:date="2016-11-17T17:04:00Z">
              <w:rPr/>
            </w:rPrChange>
          </w:rPr>
          <w:t>Er zijn twee situaties</w:t>
        </w:r>
        <w:r w:rsidR="00F742BE" w:rsidRPr="00F742BE">
          <w:rPr>
            <w:highlight w:val="yellow"/>
            <w:rPrChange w:id="1441" w:author="Paul Janssen" w:date="2016-11-17T17:04:00Z">
              <w:rPr/>
            </w:rPrChange>
          </w:rPr>
          <w:t>:</w:t>
        </w:r>
      </w:ins>
    </w:p>
    <w:p w:rsidR="00F742BE" w:rsidRDefault="00F742BE" w:rsidP="00B631E8">
      <w:pPr>
        <w:rPr>
          <w:ins w:id="1442" w:author="Paul Janssen" w:date="2016-11-17T16:54:00Z"/>
        </w:rPr>
      </w:pPr>
    </w:p>
    <w:p w:rsidR="009A4642" w:rsidRPr="00F742BE" w:rsidRDefault="009A4642" w:rsidP="00B631E8">
      <w:pPr>
        <w:rPr>
          <w:ins w:id="1443" w:author="Paul Janssen" w:date="2016-11-17T16:55:00Z"/>
          <w:i/>
          <w:rPrChange w:id="1444" w:author="Paul Janssen" w:date="2016-11-17T17:00:00Z">
            <w:rPr>
              <w:ins w:id="1445" w:author="Paul Janssen" w:date="2016-11-17T16:55:00Z"/>
            </w:rPr>
          </w:rPrChange>
        </w:rPr>
      </w:pPr>
      <w:ins w:id="1446" w:author="Paul Janssen" w:date="2016-11-17T16:55:00Z">
        <w:r w:rsidRPr="00F742BE">
          <w:rPr>
            <w:i/>
            <w:highlight w:val="yellow"/>
            <w:rPrChange w:id="1447" w:author="Paul Janssen" w:date="2016-11-17T17:04:00Z">
              <w:rPr/>
            </w:rPrChange>
          </w:rPr>
          <w:t xml:space="preserve">Een object met een NEN3610 of INSPIRE </w:t>
        </w:r>
        <w:proofErr w:type="spellStart"/>
        <w:r w:rsidRPr="00F742BE">
          <w:rPr>
            <w:i/>
            <w:highlight w:val="yellow"/>
            <w:rPrChange w:id="1448" w:author="Paul Janssen" w:date="2016-11-17T17:04:00Z">
              <w:rPr/>
            </w:rPrChange>
          </w:rPr>
          <w:t>id</w:t>
        </w:r>
      </w:ins>
      <w:ins w:id="1449" w:author="Paul Janssen" w:date="2016-11-17T16:58:00Z">
        <w:r w:rsidR="00F742BE" w:rsidRPr="00F742BE">
          <w:rPr>
            <w:i/>
            <w:highlight w:val="yellow"/>
            <w:rPrChange w:id="1450" w:author="Paul Janssen" w:date="2016-11-17T17:04:00Z">
              <w:rPr/>
            </w:rPrChange>
          </w:rPr>
          <w:t>entifier</w:t>
        </w:r>
      </w:ins>
      <w:proofErr w:type="spellEnd"/>
      <w:ins w:id="1451" w:author="Paul Janssen" w:date="2016-11-17T16:55:00Z">
        <w:r w:rsidRPr="00F742BE">
          <w:rPr>
            <w:i/>
            <w:highlight w:val="yellow"/>
            <w:rPrChange w:id="1452" w:author="Paul Janssen" w:date="2016-11-17T17:04:00Z">
              <w:rPr/>
            </w:rPrChange>
          </w:rPr>
          <w:t>:</w:t>
        </w:r>
      </w:ins>
    </w:p>
    <w:p w:rsidR="00B631E8" w:rsidRDefault="00455BC2" w:rsidP="00B631E8">
      <w:pPr>
        <w:rPr>
          <w:rFonts w:cs="Arial"/>
        </w:rPr>
      </w:pPr>
      <w:r w:rsidRPr="00DB2583">
        <w:rPr>
          <w:rFonts w:cs="Arial"/>
        </w:rPr>
        <w:t xml:space="preserve">De in een GML bestand opgenomen </w:t>
      </w:r>
      <w:proofErr w:type="spellStart"/>
      <w:r w:rsidRPr="00DB2583">
        <w:rPr>
          <w:rFonts w:cs="Arial"/>
        </w:rPr>
        <w:t>gml:id</w:t>
      </w:r>
      <w:proofErr w:type="spellEnd"/>
      <w:r w:rsidRPr="00DB2583">
        <w:rPr>
          <w:rFonts w:cs="Arial"/>
        </w:rPr>
        <w:t xml:space="preserve"> is een concatenatie van de volledige </w:t>
      </w:r>
      <w:proofErr w:type="spellStart"/>
      <w:r w:rsidRPr="00DB2583">
        <w:rPr>
          <w:rFonts w:cs="Arial"/>
        </w:rPr>
        <w:t>identifier</w:t>
      </w:r>
      <w:proofErr w:type="spellEnd"/>
      <w:r w:rsidRPr="00DB2583">
        <w:rPr>
          <w:rFonts w:cs="Arial"/>
        </w:rPr>
        <w:t xml:space="preserve">, bestaande uit de </w:t>
      </w:r>
      <w:proofErr w:type="spellStart"/>
      <w:r w:rsidRPr="00DB2583">
        <w:rPr>
          <w:rFonts w:cs="Arial"/>
        </w:rPr>
        <w:t>namespace</w:t>
      </w:r>
      <w:proofErr w:type="spellEnd"/>
      <w:r w:rsidRPr="00DB2583">
        <w:rPr>
          <w:rFonts w:cs="Arial"/>
        </w:rPr>
        <w:t xml:space="preserve"> en lokale id.</w:t>
      </w:r>
    </w:p>
    <w:p w:rsidR="00B631E8" w:rsidRPr="00107B9F" w:rsidRDefault="00B631E8" w:rsidP="00B631E8">
      <w:pPr>
        <w:numPr>
          <w:ilvl w:val="0"/>
          <w:numId w:val="51"/>
        </w:numPr>
        <w:shd w:val="clear" w:color="auto" w:fill="FFFFFF"/>
        <w:spacing w:before="100" w:beforeAutospacing="1" w:after="100" w:afterAutospacing="1" w:line="304" w:lineRule="atLeast"/>
        <w:jc w:val="left"/>
      </w:pPr>
      <w:r w:rsidRPr="00107B9F">
        <w:lastRenderedPageBreak/>
        <w:t xml:space="preserve">Voor het </w:t>
      </w:r>
      <w:proofErr w:type="spellStart"/>
      <w:r w:rsidRPr="00107B9F">
        <w:t>concateneren</w:t>
      </w:r>
      <w:proofErr w:type="spellEnd"/>
      <w:r w:rsidRPr="00107B9F">
        <w:t xml:space="preserve"> van </w:t>
      </w:r>
      <w:proofErr w:type="spellStart"/>
      <w:r w:rsidRPr="00107B9F">
        <w:t>nameSpace,LokaalId</w:t>
      </w:r>
      <w:proofErr w:type="spellEnd"/>
      <w:r w:rsidRPr="00107B9F">
        <w:t xml:space="preserve"> en mogelijk in de toekomst Versienummer gebruiken we als scheidingsteken '-' ;</w:t>
      </w:r>
    </w:p>
    <w:p w:rsidR="00B631E8" w:rsidRDefault="00B631E8" w:rsidP="00B631E8">
      <w:pPr>
        <w:numPr>
          <w:ilvl w:val="0"/>
          <w:numId w:val="51"/>
        </w:numPr>
        <w:shd w:val="clear" w:color="auto" w:fill="FFFFFF"/>
        <w:spacing w:before="100" w:beforeAutospacing="1" w:after="100" w:afterAutospacing="1" w:line="304" w:lineRule="atLeast"/>
        <w:jc w:val="left"/>
        <w:rPr>
          <w:ins w:id="1453" w:author="Paul Janssen" w:date="2016-11-17T16:55:00Z"/>
        </w:rPr>
      </w:pPr>
      <w:r w:rsidRPr="00107B9F">
        <w:t xml:space="preserve">Als scheidingsteken binnen </w:t>
      </w:r>
      <w:proofErr w:type="spellStart"/>
      <w:r w:rsidRPr="00107B9F">
        <w:t>lokaalId</w:t>
      </w:r>
      <w:proofErr w:type="spellEnd"/>
      <w:r w:rsidRPr="00107B9F">
        <w:t xml:space="preserve"> </w:t>
      </w:r>
      <w:r>
        <w:t>geldt '.'</w:t>
      </w:r>
      <w:r w:rsidRPr="00107B9F">
        <w:t xml:space="preserve">. De eerste punt komt dus na de bronhoudercode. Daarna komt de </w:t>
      </w:r>
      <w:proofErr w:type="spellStart"/>
      <w:r w:rsidRPr="00107B9F">
        <w:t>Id</w:t>
      </w:r>
      <w:proofErr w:type="spellEnd"/>
      <w:r w:rsidRPr="00107B9F">
        <w:t xml:space="preserve"> van de bronhouder intern (hierin mogen dus geen punten meer) en dan weer een '.' met daarna het volgnummer voor uitlevering.</w:t>
      </w:r>
    </w:p>
    <w:p w:rsidR="00F742BE" w:rsidRPr="00F742BE" w:rsidRDefault="009A4642">
      <w:pPr>
        <w:shd w:val="clear" w:color="auto" w:fill="FFFFFF"/>
        <w:jc w:val="left"/>
        <w:rPr>
          <w:ins w:id="1454" w:author="Paul Janssen" w:date="2016-11-17T17:00:00Z"/>
          <w:rFonts w:cs="Arial"/>
          <w:i/>
          <w:highlight w:val="yellow"/>
          <w:rPrChange w:id="1455" w:author="Paul Janssen" w:date="2016-11-17T17:04:00Z">
            <w:rPr>
              <w:ins w:id="1456" w:author="Paul Janssen" w:date="2016-11-17T17:00:00Z"/>
              <w:rFonts w:cs="Arial"/>
              <w:i/>
            </w:rPr>
          </w:rPrChange>
        </w:rPr>
        <w:pPrChange w:id="1457" w:author="Paul Janssen" w:date="2016-11-17T17:00:00Z">
          <w:pPr>
            <w:numPr>
              <w:numId w:val="51"/>
            </w:numPr>
            <w:shd w:val="clear" w:color="auto" w:fill="FFFFFF"/>
            <w:tabs>
              <w:tab w:val="num" w:pos="720"/>
            </w:tabs>
            <w:spacing w:before="100" w:beforeAutospacing="1" w:after="100" w:afterAutospacing="1" w:line="304" w:lineRule="atLeast"/>
            <w:ind w:left="720" w:hanging="360"/>
            <w:jc w:val="left"/>
          </w:pPr>
        </w:pPrChange>
      </w:pPr>
      <w:ins w:id="1458" w:author="Paul Janssen" w:date="2016-11-17T16:56:00Z">
        <w:r w:rsidRPr="00F742BE">
          <w:rPr>
            <w:rFonts w:cs="Arial"/>
            <w:i/>
            <w:highlight w:val="yellow"/>
            <w:rPrChange w:id="1459" w:author="Paul Janssen" w:date="2016-11-17T17:04:00Z">
              <w:rPr/>
            </w:rPrChange>
          </w:rPr>
          <w:t xml:space="preserve">Object zonder NEN3610 of INSPIRE </w:t>
        </w:r>
        <w:proofErr w:type="spellStart"/>
        <w:r w:rsidRPr="00F742BE">
          <w:rPr>
            <w:rFonts w:cs="Arial"/>
            <w:i/>
            <w:highlight w:val="yellow"/>
            <w:rPrChange w:id="1460" w:author="Paul Janssen" w:date="2016-11-17T17:04:00Z">
              <w:rPr/>
            </w:rPrChange>
          </w:rPr>
          <w:t>identifier</w:t>
        </w:r>
      </w:ins>
      <w:proofErr w:type="spellEnd"/>
      <w:ins w:id="1461" w:author="Paul Janssen" w:date="2016-11-17T17:00:00Z">
        <w:r w:rsidR="00F742BE" w:rsidRPr="00F742BE">
          <w:rPr>
            <w:rFonts w:cs="Arial"/>
            <w:i/>
            <w:highlight w:val="yellow"/>
            <w:rPrChange w:id="1462" w:author="Paul Janssen" w:date="2016-11-17T17:04:00Z">
              <w:rPr/>
            </w:rPrChange>
          </w:rPr>
          <w:t>:</w:t>
        </w:r>
      </w:ins>
    </w:p>
    <w:p w:rsidR="00F742BE" w:rsidRPr="00352E17" w:rsidRDefault="00F742BE">
      <w:pPr>
        <w:shd w:val="clear" w:color="auto" w:fill="FFFFFF"/>
        <w:jc w:val="left"/>
        <w:rPr>
          <w:ins w:id="1463" w:author="Paul Janssen" w:date="2016-11-17T16:58:00Z"/>
          <w:rFonts w:cs="Arial"/>
        </w:rPr>
        <w:pPrChange w:id="1464" w:author="Paul Janssen" w:date="2016-11-17T17:00:00Z">
          <w:pPr>
            <w:numPr>
              <w:numId w:val="51"/>
            </w:numPr>
            <w:shd w:val="clear" w:color="auto" w:fill="FFFFFF"/>
            <w:tabs>
              <w:tab w:val="num" w:pos="720"/>
            </w:tabs>
            <w:spacing w:before="100" w:beforeAutospacing="1" w:after="100" w:afterAutospacing="1" w:line="304" w:lineRule="atLeast"/>
            <w:ind w:left="720" w:hanging="360"/>
            <w:jc w:val="left"/>
          </w:pPr>
        </w:pPrChange>
      </w:pPr>
      <w:ins w:id="1465" w:author="Paul Janssen" w:date="2016-11-17T17:02:00Z">
        <w:r w:rsidRPr="00F742BE">
          <w:rPr>
            <w:rFonts w:cs="Arial"/>
            <w:highlight w:val="yellow"/>
            <w:rPrChange w:id="1466" w:author="Paul Janssen" w:date="2016-11-17T17:04:00Z">
              <w:rPr>
                <w:rFonts w:cs="Arial"/>
              </w:rPr>
            </w:rPrChange>
          </w:rPr>
          <w:t xml:space="preserve">In de regel zijn dit de </w:t>
        </w:r>
      </w:ins>
      <w:ins w:id="1467" w:author="Paul Janssen" w:date="2016-11-17T17:03:00Z">
        <w:r w:rsidRPr="00F742BE">
          <w:rPr>
            <w:rFonts w:cs="Arial"/>
            <w:highlight w:val="yellow"/>
            <w:rPrChange w:id="1468" w:author="Paul Janssen" w:date="2016-11-17T17:04:00Z">
              <w:rPr>
                <w:rFonts w:cs="Arial"/>
              </w:rPr>
            </w:rPrChange>
          </w:rPr>
          <w:t xml:space="preserve">geometrieën. Het </w:t>
        </w:r>
        <w:proofErr w:type="spellStart"/>
        <w:r w:rsidRPr="00F742BE">
          <w:rPr>
            <w:rFonts w:cs="Arial"/>
            <w:highlight w:val="yellow"/>
            <w:rPrChange w:id="1469" w:author="Paul Janssen" w:date="2016-11-17T17:04:00Z">
              <w:rPr>
                <w:rFonts w:cs="Arial"/>
              </w:rPr>
            </w:rPrChange>
          </w:rPr>
          <w:t>gml:id</w:t>
        </w:r>
        <w:proofErr w:type="spellEnd"/>
        <w:r w:rsidRPr="00F742BE">
          <w:rPr>
            <w:rFonts w:cs="Arial"/>
            <w:highlight w:val="yellow"/>
            <w:rPrChange w:id="1470" w:author="Paul Janssen" w:date="2016-11-17T17:04:00Z">
              <w:rPr>
                <w:rFonts w:cs="Arial"/>
              </w:rPr>
            </w:rPrChange>
          </w:rPr>
          <w:t xml:space="preserve"> is hiervoor vrij te kiezen en hoeft alleen uniek te zijn binnen een levering</w:t>
        </w:r>
      </w:ins>
      <w:ins w:id="1471" w:author="Paul Janssen" w:date="2016-11-17T17:04:00Z">
        <w:r w:rsidRPr="00F742BE">
          <w:rPr>
            <w:rFonts w:cs="Arial"/>
            <w:highlight w:val="yellow"/>
            <w:rPrChange w:id="1472" w:author="Paul Janssen" w:date="2016-11-17T17:04:00Z">
              <w:rPr>
                <w:rFonts w:cs="Arial"/>
              </w:rPr>
            </w:rPrChange>
          </w:rPr>
          <w:t>.</w:t>
        </w:r>
      </w:ins>
      <w:ins w:id="1473" w:author="Paul Janssen" w:date="2016-11-17T17:02:00Z">
        <w:r>
          <w:rPr>
            <w:rFonts w:cs="Arial"/>
          </w:rPr>
          <w:t xml:space="preserve"> </w:t>
        </w:r>
      </w:ins>
    </w:p>
    <w:p w:rsidR="00F742BE" w:rsidRPr="00107B9F" w:rsidDel="0064486E" w:rsidRDefault="00F742BE">
      <w:pPr>
        <w:shd w:val="clear" w:color="auto" w:fill="FFFFFF"/>
        <w:spacing w:before="100" w:beforeAutospacing="1" w:after="100" w:afterAutospacing="1" w:line="304" w:lineRule="atLeast"/>
        <w:jc w:val="left"/>
        <w:rPr>
          <w:del w:id="1474" w:author="Paul Janssen" w:date="2017-01-29T17:15:00Z"/>
        </w:rPr>
        <w:pPrChange w:id="1475" w:author="Paul Janssen" w:date="2016-11-17T16:56:00Z">
          <w:pPr>
            <w:numPr>
              <w:numId w:val="51"/>
            </w:numPr>
            <w:shd w:val="clear" w:color="auto" w:fill="FFFFFF"/>
            <w:tabs>
              <w:tab w:val="num" w:pos="720"/>
            </w:tabs>
            <w:spacing w:before="100" w:beforeAutospacing="1" w:after="100" w:afterAutospacing="1" w:line="304" w:lineRule="atLeast"/>
            <w:ind w:left="720" w:hanging="360"/>
            <w:jc w:val="left"/>
          </w:pPr>
        </w:pPrChange>
      </w:pPr>
    </w:p>
    <w:p w:rsidR="0064486E" w:rsidRDefault="0064486E" w:rsidP="00F42CD4">
      <w:pPr>
        <w:rPr>
          <w:ins w:id="1476" w:author="Paul Janssen" w:date="2017-01-29T17:15:00Z"/>
          <w:b/>
          <w:highlight w:val="yellow"/>
        </w:rPr>
      </w:pPr>
    </w:p>
    <w:p w:rsidR="00CF2935" w:rsidRPr="001550B5" w:rsidRDefault="00CF2935" w:rsidP="00F42CD4">
      <w:pPr>
        <w:rPr>
          <w:ins w:id="1477" w:author="Paul Janssen" w:date="2016-11-17T15:26:00Z"/>
          <w:b/>
          <w:highlight w:val="yellow"/>
          <w:rPrChange w:id="1478" w:author="Paul Janssen" w:date="2016-11-17T15:41:00Z">
            <w:rPr>
              <w:ins w:id="1479" w:author="Paul Janssen" w:date="2016-11-17T15:26:00Z"/>
              <w:b/>
            </w:rPr>
          </w:rPrChange>
        </w:rPr>
      </w:pPr>
      <w:proofErr w:type="spellStart"/>
      <w:ins w:id="1480" w:author="Paul Janssen" w:date="2016-11-17T15:25:00Z">
        <w:r w:rsidRPr="001550B5">
          <w:rPr>
            <w:b/>
            <w:highlight w:val="yellow"/>
            <w:rPrChange w:id="1481" w:author="Paul Janssen" w:date="2016-11-17T15:41:00Z">
              <w:rPr/>
            </w:rPrChange>
          </w:rPr>
          <w:t>Bounding</w:t>
        </w:r>
      </w:ins>
      <w:proofErr w:type="spellEnd"/>
      <w:ins w:id="1482" w:author="Paul Janssen" w:date="2016-11-17T15:35:00Z">
        <w:r w:rsidRPr="001550B5">
          <w:rPr>
            <w:b/>
            <w:highlight w:val="yellow"/>
            <w:rPrChange w:id="1483" w:author="Paul Janssen" w:date="2016-11-17T15:41:00Z">
              <w:rPr>
                <w:b/>
              </w:rPr>
            </w:rPrChange>
          </w:rPr>
          <w:t xml:space="preserve"> </w:t>
        </w:r>
      </w:ins>
      <w:ins w:id="1484" w:author="Paul Janssen" w:date="2016-11-17T15:32:00Z">
        <w:r w:rsidRPr="001550B5">
          <w:rPr>
            <w:b/>
            <w:highlight w:val="yellow"/>
            <w:rPrChange w:id="1485" w:author="Paul Janssen" w:date="2016-11-17T15:41:00Z">
              <w:rPr>
                <w:b/>
              </w:rPr>
            </w:rPrChange>
          </w:rPr>
          <w:t>B</w:t>
        </w:r>
      </w:ins>
      <w:ins w:id="1486" w:author="Paul Janssen" w:date="2016-11-17T15:25:00Z">
        <w:r w:rsidRPr="001550B5">
          <w:rPr>
            <w:b/>
            <w:highlight w:val="yellow"/>
            <w:rPrChange w:id="1487" w:author="Paul Janssen" w:date="2016-11-17T15:41:00Z">
              <w:rPr/>
            </w:rPrChange>
          </w:rPr>
          <w:t>ox</w:t>
        </w:r>
      </w:ins>
      <w:ins w:id="1488" w:author="Paul Janssen" w:date="2016-11-17T15:48:00Z">
        <w:r w:rsidR="00381388">
          <w:rPr>
            <w:b/>
            <w:highlight w:val="yellow"/>
          </w:rPr>
          <w:t xml:space="preserve"> </w:t>
        </w:r>
        <w:r w:rsidR="00381388" w:rsidRPr="00381388">
          <w:rPr>
            <w:i/>
            <w:highlight w:val="yellow"/>
            <w:rPrChange w:id="1489" w:author="Paul Janssen" w:date="2016-11-17T15:48:00Z">
              <w:rPr>
                <w:b/>
                <w:highlight w:val="yellow"/>
              </w:rPr>
            </w:rPrChange>
          </w:rPr>
          <w:t>(</w:t>
        </w:r>
        <w:proofErr w:type="spellStart"/>
        <w:r w:rsidR="00381388" w:rsidRPr="00381388">
          <w:rPr>
            <w:i/>
            <w:highlight w:val="yellow"/>
            <w:rPrChange w:id="1490" w:author="Paul Janssen" w:date="2016-11-17T15:48:00Z">
              <w:rPr>
                <w:b/>
                <w:highlight w:val="yellow"/>
              </w:rPr>
            </w:rPrChange>
          </w:rPr>
          <w:t>gml:boundedBy</w:t>
        </w:r>
        <w:proofErr w:type="spellEnd"/>
        <w:r w:rsidR="00381388">
          <w:rPr>
            <w:i/>
            <w:highlight w:val="yellow"/>
          </w:rPr>
          <w:t>)</w:t>
        </w:r>
      </w:ins>
    </w:p>
    <w:p w:rsidR="00CF2935" w:rsidRPr="00F742BE" w:rsidRDefault="001550B5">
      <w:pPr>
        <w:rPr>
          <w:ins w:id="1491" w:author="Paul Janssen" w:date="2016-11-17T15:26:00Z"/>
          <w:highlight w:val="yellow"/>
          <w:rPrChange w:id="1492" w:author="Paul Janssen" w:date="2016-11-17T16:59:00Z">
            <w:rPr>
              <w:ins w:id="1493" w:author="Paul Janssen" w:date="2016-11-17T15:26:00Z"/>
              <w:b/>
            </w:rPr>
          </w:rPrChange>
        </w:rPr>
      </w:pPr>
      <w:ins w:id="1494" w:author="Paul Janssen" w:date="2016-11-17T15:42:00Z">
        <w:r w:rsidRPr="00F742BE">
          <w:rPr>
            <w:highlight w:val="yellow"/>
            <w:rPrChange w:id="1495" w:author="Paul Janssen" w:date="2016-11-17T16:59:00Z">
              <w:rPr>
                <w:b/>
                <w:highlight w:val="yellow"/>
              </w:rPr>
            </w:rPrChange>
          </w:rPr>
          <w:t xml:space="preserve">Het is in </w:t>
        </w:r>
      </w:ins>
      <w:ins w:id="1496" w:author="Paul Janssen" w:date="2016-11-17T15:26:00Z">
        <w:r w:rsidR="00CF2935" w:rsidRPr="00F742BE">
          <w:rPr>
            <w:highlight w:val="yellow"/>
            <w:rPrChange w:id="1497" w:author="Paul Janssen" w:date="2016-11-17T16:59:00Z">
              <w:rPr>
                <w:b/>
              </w:rPr>
            </w:rPrChange>
          </w:rPr>
          <w:t xml:space="preserve">GML </w:t>
        </w:r>
      </w:ins>
      <w:ins w:id="1498" w:author="Paul Janssen" w:date="2016-11-17T15:42:00Z">
        <w:r w:rsidRPr="00F742BE">
          <w:rPr>
            <w:highlight w:val="yellow"/>
            <w:rPrChange w:id="1499" w:author="Paul Janssen" w:date="2016-11-17T16:59:00Z">
              <w:rPr>
                <w:b/>
                <w:highlight w:val="yellow"/>
              </w:rPr>
            </w:rPrChange>
          </w:rPr>
          <w:t>optioneel om e</w:t>
        </w:r>
      </w:ins>
      <w:ins w:id="1500" w:author="Paul Janssen" w:date="2016-11-17T15:26:00Z">
        <w:r w:rsidR="00CF2935" w:rsidRPr="00F742BE">
          <w:rPr>
            <w:highlight w:val="yellow"/>
            <w:rPrChange w:id="1501" w:author="Paul Janssen" w:date="2016-11-17T16:59:00Z">
              <w:rPr>
                <w:b/>
              </w:rPr>
            </w:rPrChange>
          </w:rPr>
          <w:t xml:space="preserve">en </w:t>
        </w:r>
        <w:proofErr w:type="spellStart"/>
        <w:r w:rsidR="00CF2935" w:rsidRPr="00F742BE">
          <w:rPr>
            <w:highlight w:val="yellow"/>
            <w:rPrChange w:id="1502" w:author="Paul Janssen" w:date="2016-11-17T16:59:00Z">
              <w:rPr>
                <w:b/>
              </w:rPr>
            </w:rPrChange>
          </w:rPr>
          <w:t>bounding</w:t>
        </w:r>
        <w:proofErr w:type="spellEnd"/>
        <w:r w:rsidR="00CF2935" w:rsidRPr="00F742BE">
          <w:rPr>
            <w:highlight w:val="yellow"/>
            <w:rPrChange w:id="1503" w:author="Paul Janssen" w:date="2016-11-17T16:59:00Z">
              <w:rPr>
                <w:b/>
              </w:rPr>
            </w:rPrChange>
          </w:rPr>
          <w:t xml:space="preserve"> box </w:t>
        </w:r>
      </w:ins>
      <w:ins w:id="1504" w:author="Paul Janssen" w:date="2016-11-17T15:43:00Z">
        <w:r w:rsidRPr="00F742BE">
          <w:rPr>
            <w:highlight w:val="yellow"/>
            <w:rPrChange w:id="1505" w:author="Paul Janssen" w:date="2016-11-17T16:59:00Z">
              <w:rPr>
                <w:b/>
                <w:highlight w:val="yellow"/>
              </w:rPr>
            </w:rPrChange>
          </w:rPr>
          <w:t xml:space="preserve">te </w:t>
        </w:r>
      </w:ins>
      <w:ins w:id="1506" w:author="Paul Janssen" w:date="2016-11-17T15:45:00Z">
        <w:r w:rsidRPr="00F742BE">
          <w:rPr>
            <w:highlight w:val="yellow"/>
            <w:rPrChange w:id="1507" w:author="Paul Janssen" w:date="2016-11-17T16:59:00Z">
              <w:rPr>
                <w:b/>
                <w:highlight w:val="yellow"/>
              </w:rPr>
            </w:rPrChange>
          </w:rPr>
          <w:t>definiëren</w:t>
        </w:r>
      </w:ins>
      <w:ins w:id="1508" w:author="Paul Janssen" w:date="2016-11-17T15:42:00Z">
        <w:r w:rsidRPr="00F742BE">
          <w:rPr>
            <w:highlight w:val="yellow"/>
            <w:rPrChange w:id="1509" w:author="Paul Janssen" w:date="2016-11-17T16:59:00Z">
              <w:rPr>
                <w:b/>
                <w:highlight w:val="yellow"/>
              </w:rPr>
            </w:rPrChange>
          </w:rPr>
          <w:t xml:space="preserve"> </w:t>
        </w:r>
      </w:ins>
      <w:ins w:id="1510" w:author="Paul Janssen" w:date="2016-11-17T15:26:00Z">
        <w:r w:rsidR="00CF2935" w:rsidRPr="00F742BE">
          <w:rPr>
            <w:highlight w:val="yellow"/>
            <w:rPrChange w:id="1511" w:author="Paul Janssen" w:date="2016-11-17T16:59:00Z">
              <w:rPr>
                <w:b/>
              </w:rPr>
            </w:rPrChange>
          </w:rPr>
          <w:t xml:space="preserve">waarin een rechthoek is opgenomen die </w:t>
        </w:r>
      </w:ins>
      <w:ins w:id="1512" w:author="Paul Janssen" w:date="2016-11-17T15:28:00Z">
        <w:r w:rsidR="00CF2935" w:rsidRPr="00F742BE">
          <w:rPr>
            <w:highlight w:val="yellow"/>
            <w:rPrChange w:id="1513" w:author="Paul Janssen" w:date="2016-11-17T16:59:00Z">
              <w:rPr>
                <w:b/>
              </w:rPr>
            </w:rPrChange>
          </w:rPr>
          <w:t>middels een linkerbenedenhoek en rechte</w:t>
        </w:r>
      </w:ins>
      <w:ins w:id="1514" w:author="Paul Janssen" w:date="2016-11-17T15:43:00Z">
        <w:r w:rsidRPr="00F742BE">
          <w:rPr>
            <w:highlight w:val="yellow"/>
            <w:rPrChange w:id="1515" w:author="Paul Janssen" w:date="2016-11-17T16:59:00Z">
              <w:rPr>
                <w:b/>
                <w:highlight w:val="yellow"/>
              </w:rPr>
            </w:rPrChange>
          </w:rPr>
          <w:t>r</w:t>
        </w:r>
      </w:ins>
      <w:ins w:id="1516" w:author="Paul Janssen" w:date="2016-11-17T15:28:00Z">
        <w:r w:rsidR="00CF2935" w:rsidRPr="00F742BE">
          <w:rPr>
            <w:highlight w:val="yellow"/>
            <w:rPrChange w:id="1517" w:author="Paul Janssen" w:date="2016-11-17T16:59:00Z">
              <w:rPr>
                <w:b/>
              </w:rPr>
            </w:rPrChange>
          </w:rPr>
          <w:t xml:space="preserve">bovenhoek </w:t>
        </w:r>
      </w:ins>
      <w:ins w:id="1518" w:author="Paul Janssen" w:date="2016-11-17T15:26:00Z">
        <w:r w:rsidR="00CF2935" w:rsidRPr="00F742BE">
          <w:rPr>
            <w:highlight w:val="yellow"/>
            <w:rPrChange w:id="1519" w:author="Paul Janssen" w:date="2016-11-17T16:59:00Z">
              <w:rPr>
                <w:b/>
              </w:rPr>
            </w:rPrChange>
          </w:rPr>
          <w:t xml:space="preserve">de </w:t>
        </w:r>
        <w:proofErr w:type="spellStart"/>
        <w:r w:rsidR="00CF2935" w:rsidRPr="00F742BE">
          <w:rPr>
            <w:highlight w:val="yellow"/>
            <w:rPrChange w:id="1520" w:author="Paul Janssen" w:date="2016-11-17T16:59:00Z">
              <w:rPr>
                <w:b/>
              </w:rPr>
            </w:rPrChange>
          </w:rPr>
          <w:t>extent</w:t>
        </w:r>
        <w:proofErr w:type="spellEnd"/>
        <w:r w:rsidR="00CF2935" w:rsidRPr="00F742BE">
          <w:rPr>
            <w:highlight w:val="yellow"/>
            <w:rPrChange w:id="1521" w:author="Paul Janssen" w:date="2016-11-17T16:59:00Z">
              <w:rPr>
                <w:b/>
              </w:rPr>
            </w:rPrChange>
          </w:rPr>
          <w:t xml:space="preserve"> van de </w:t>
        </w:r>
      </w:ins>
      <w:ins w:id="1522" w:author="Paul Janssen" w:date="2016-11-17T15:43:00Z">
        <w:r w:rsidRPr="00F742BE">
          <w:rPr>
            <w:highlight w:val="yellow"/>
            <w:rPrChange w:id="1523" w:author="Paul Janssen" w:date="2016-11-17T16:59:00Z">
              <w:rPr>
                <w:b/>
                <w:highlight w:val="yellow"/>
              </w:rPr>
            </w:rPrChange>
          </w:rPr>
          <w:t>coördinaten</w:t>
        </w:r>
      </w:ins>
      <w:ins w:id="1524" w:author="Paul Janssen" w:date="2016-11-17T15:26:00Z">
        <w:r w:rsidR="00CF2935" w:rsidRPr="00F742BE">
          <w:rPr>
            <w:highlight w:val="yellow"/>
            <w:rPrChange w:id="1525" w:author="Paul Janssen" w:date="2016-11-17T16:59:00Z">
              <w:rPr>
                <w:b/>
              </w:rPr>
            </w:rPrChange>
          </w:rPr>
          <w:t xml:space="preserve"> weergeeft.</w:t>
        </w:r>
      </w:ins>
    </w:p>
    <w:p w:rsidR="00CF2935" w:rsidRPr="00F742BE" w:rsidRDefault="001550B5">
      <w:pPr>
        <w:rPr>
          <w:ins w:id="1526" w:author="Paul Janssen" w:date="2016-11-17T15:30:00Z"/>
          <w:highlight w:val="yellow"/>
          <w:rPrChange w:id="1527" w:author="Paul Janssen" w:date="2016-11-17T16:59:00Z">
            <w:rPr>
              <w:ins w:id="1528" w:author="Paul Janssen" w:date="2016-11-17T15:30:00Z"/>
              <w:b/>
            </w:rPr>
          </w:rPrChange>
        </w:rPr>
      </w:pPr>
      <w:ins w:id="1529" w:author="Paul Janssen" w:date="2016-11-17T15:43:00Z">
        <w:r w:rsidRPr="00F742BE">
          <w:rPr>
            <w:highlight w:val="yellow"/>
            <w:rPrChange w:id="1530" w:author="Paul Janssen" w:date="2016-11-17T16:59:00Z">
              <w:rPr>
                <w:b/>
                <w:highlight w:val="yellow"/>
              </w:rPr>
            </w:rPrChange>
          </w:rPr>
          <w:t xml:space="preserve">Voor </w:t>
        </w:r>
      </w:ins>
      <w:ins w:id="1531" w:author="Paul Janssen" w:date="2016-11-17T15:29:00Z">
        <w:r w:rsidR="00CF2935" w:rsidRPr="00F742BE">
          <w:rPr>
            <w:highlight w:val="yellow"/>
            <w:rPrChange w:id="1532" w:author="Paul Janssen" w:date="2016-11-17T16:59:00Z">
              <w:rPr>
                <w:b/>
              </w:rPr>
            </w:rPrChange>
          </w:rPr>
          <w:t xml:space="preserve">WION </w:t>
        </w:r>
      </w:ins>
      <w:ins w:id="1533" w:author="Paul Janssen" w:date="2016-11-17T15:43:00Z">
        <w:r w:rsidRPr="00F742BE">
          <w:rPr>
            <w:highlight w:val="yellow"/>
            <w:rPrChange w:id="1534" w:author="Paul Janssen" w:date="2016-11-17T16:59:00Z">
              <w:rPr>
                <w:b/>
                <w:highlight w:val="yellow"/>
              </w:rPr>
            </w:rPrChange>
          </w:rPr>
          <w:t>geldt de volgende regel</w:t>
        </w:r>
      </w:ins>
      <w:ins w:id="1535" w:author="Paul Janssen" w:date="2016-11-17T15:29:00Z">
        <w:r w:rsidR="00CF2935" w:rsidRPr="00F742BE">
          <w:rPr>
            <w:highlight w:val="yellow"/>
            <w:rPrChange w:id="1536" w:author="Paul Janssen" w:date="2016-11-17T16:59:00Z">
              <w:rPr>
                <w:b/>
              </w:rPr>
            </w:rPrChange>
          </w:rPr>
          <w:t>:</w:t>
        </w:r>
      </w:ins>
    </w:p>
    <w:p w:rsidR="00F42CD4" w:rsidRPr="001550B5" w:rsidRDefault="001550B5">
      <w:pPr>
        <w:rPr>
          <w:ins w:id="1537" w:author="Paul Janssen" w:date="2016-11-17T15:40:00Z"/>
          <w:b/>
          <w:highlight w:val="yellow"/>
          <w:rPrChange w:id="1538" w:author="Paul Janssen" w:date="2016-11-17T15:41:00Z">
            <w:rPr>
              <w:ins w:id="1539" w:author="Paul Janssen" w:date="2016-11-17T15:40:00Z"/>
              <w:b/>
            </w:rPr>
          </w:rPrChange>
        </w:rPr>
      </w:pPr>
      <w:ins w:id="1540" w:author="Paul Janssen" w:date="2016-11-17T15:44:00Z">
        <w:r w:rsidRPr="00F742BE">
          <w:rPr>
            <w:highlight w:val="yellow"/>
            <w:rPrChange w:id="1541" w:author="Paul Janssen" w:date="2016-11-17T16:59:00Z">
              <w:rPr>
                <w:b/>
                <w:highlight w:val="yellow"/>
              </w:rPr>
            </w:rPrChange>
          </w:rPr>
          <w:t xml:space="preserve">Een </w:t>
        </w:r>
        <w:proofErr w:type="spellStart"/>
        <w:r w:rsidRPr="00F742BE">
          <w:rPr>
            <w:highlight w:val="yellow"/>
            <w:rPrChange w:id="1542" w:author="Paul Janssen" w:date="2016-11-17T16:59:00Z">
              <w:rPr>
                <w:b/>
                <w:highlight w:val="yellow"/>
              </w:rPr>
            </w:rPrChange>
          </w:rPr>
          <w:t>bounding</w:t>
        </w:r>
        <w:proofErr w:type="spellEnd"/>
        <w:r w:rsidRPr="00F742BE">
          <w:rPr>
            <w:highlight w:val="yellow"/>
            <w:rPrChange w:id="1543" w:author="Paul Janssen" w:date="2016-11-17T16:59:00Z">
              <w:rPr>
                <w:b/>
                <w:highlight w:val="yellow"/>
              </w:rPr>
            </w:rPrChange>
          </w:rPr>
          <w:t xml:space="preserve"> box</w:t>
        </w:r>
      </w:ins>
      <w:ins w:id="1544" w:author="Paul Janssen" w:date="2016-11-17T15:30:00Z">
        <w:r w:rsidR="00CF2935" w:rsidRPr="00F742BE">
          <w:rPr>
            <w:highlight w:val="yellow"/>
            <w:rPrChange w:id="1545" w:author="Paul Janssen" w:date="2016-11-17T16:59:00Z">
              <w:rPr>
                <w:b/>
              </w:rPr>
            </w:rPrChange>
          </w:rPr>
          <w:t xml:space="preserve"> is verplicht alleen voor het hele bestand en is niet opgenomen bij individuele </w:t>
        </w:r>
      </w:ins>
      <w:ins w:id="1546" w:author="Paul Janssen" w:date="2016-11-17T15:31:00Z">
        <w:r w:rsidR="00CF2935" w:rsidRPr="00F742BE">
          <w:rPr>
            <w:highlight w:val="yellow"/>
            <w:rPrChange w:id="1547" w:author="Paul Janssen" w:date="2016-11-17T16:59:00Z">
              <w:rPr>
                <w:b/>
              </w:rPr>
            </w:rPrChange>
          </w:rPr>
          <w:t>geometrieën</w:t>
        </w:r>
        <w:r w:rsidR="00381388" w:rsidRPr="00F742BE">
          <w:rPr>
            <w:highlight w:val="yellow"/>
            <w:rPrChange w:id="1548" w:author="Paul Janssen" w:date="2016-11-17T16:59:00Z">
              <w:rPr>
                <w:b/>
                <w:highlight w:val="yellow"/>
              </w:rPr>
            </w:rPrChange>
          </w:rPr>
          <w:t xml:space="preserve"> t</w:t>
        </w:r>
      </w:ins>
      <w:ins w:id="1549" w:author="Paul Janssen" w:date="2016-11-17T15:44:00Z">
        <w:r w:rsidRPr="00F742BE">
          <w:rPr>
            <w:highlight w:val="yellow"/>
            <w:rPrChange w:id="1550" w:author="Paul Janssen" w:date="2016-11-17T16:59:00Z">
              <w:rPr>
                <w:b/>
                <w:highlight w:val="yellow"/>
              </w:rPr>
            </w:rPrChange>
          </w:rPr>
          <w:t xml:space="preserve">enzij </w:t>
        </w:r>
      </w:ins>
      <w:ins w:id="1551" w:author="Paul Janssen" w:date="2016-11-17T15:46:00Z">
        <w:r w:rsidR="00381388" w:rsidRPr="00F742BE">
          <w:rPr>
            <w:highlight w:val="yellow"/>
            <w:rPrChange w:id="1552" w:author="Paul Janssen" w:date="2016-11-17T16:59:00Z">
              <w:rPr>
                <w:b/>
                <w:highlight w:val="yellow"/>
              </w:rPr>
            </w:rPrChange>
          </w:rPr>
          <w:t xml:space="preserve">het wel als </w:t>
        </w:r>
      </w:ins>
      <w:ins w:id="1553" w:author="Paul Janssen" w:date="2016-11-17T15:44:00Z">
        <w:r w:rsidRPr="00F742BE">
          <w:rPr>
            <w:highlight w:val="yellow"/>
            <w:rPrChange w:id="1554" w:author="Paul Janssen" w:date="2016-11-17T16:59:00Z">
              <w:rPr>
                <w:b/>
                <w:highlight w:val="yellow"/>
              </w:rPr>
            </w:rPrChange>
          </w:rPr>
          <w:t>specifiek</w:t>
        </w:r>
      </w:ins>
      <w:ins w:id="1555" w:author="Paul Janssen" w:date="2016-11-17T15:46:00Z">
        <w:r w:rsidR="00381388" w:rsidRPr="00F742BE">
          <w:rPr>
            <w:highlight w:val="yellow"/>
            <w:rPrChange w:id="1556" w:author="Paul Janssen" w:date="2016-11-17T16:59:00Z">
              <w:rPr>
                <w:b/>
                <w:highlight w:val="yellow"/>
              </w:rPr>
            </w:rPrChange>
          </w:rPr>
          <w:t xml:space="preserve">e regel </w:t>
        </w:r>
      </w:ins>
      <w:ins w:id="1557" w:author="Paul Janssen" w:date="2016-11-17T15:44:00Z">
        <w:r w:rsidRPr="00F742BE">
          <w:rPr>
            <w:highlight w:val="yellow"/>
            <w:rPrChange w:id="1558" w:author="Paul Janssen" w:date="2016-11-17T16:59:00Z">
              <w:rPr>
                <w:b/>
                <w:highlight w:val="yellow"/>
              </w:rPr>
            </w:rPrChange>
          </w:rPr>
          <w:t>bij de objectklasse is aangegeven</w:t>
        </w:r>
      </w:ins>
      <w:ins w:id="1559" w:author="Paul Janssen" w:date="2016-11-17T15:46:00Z">
        <w:r w:rsidR="00381388" w:rsidRPr="00F742BE">
          <w:rPr>
            <w:highlight w:val="yellow"/>
            <w:rPrChange w:id="1560" w:author="Paul Janssen" w:date="2016-11-17T16:59:00Z">
              <w:rPr>
                <w:b/>
                <w:highlight w:val="yellow"/>
              </w:rPr>
            </w:rPrChange>
          </w:rPr>
          <w:t>.</w:t>
        </w:r>
      </w:ins>
      <w:del w:id="1561" w:author="Paul Janssen" w:date="2016-11-17T15:26:00Z">
        <w:r w:rsidR="00F42CD4" w:rsidRPr="001550B5" w:rsidDel="00CF2935">
          <w:rPr>
            <w:b/>
            <w:highlight w:val="yellow"/>
            <w:rPrChange w:id="1562" w:author="Paul Janssen" w:date="2016-11-17T15:41:00Z">
              <w:rPr/>
            </w:rPrChange>
          </w:rPr>
          <w:delText xml:space="preserve"> </w:delText>
        </w:r>
      </w:del>
    </w:p>
    <w:p w:rsidR="001550B5" w:rsidRPr="001550B5" w:rsidRDefault="001550B5" w:rsidP="00F42CD4">
      <w:pPr>
        <w:rPr>
          <w:ins w:id="1563" w:author="Paul Janssen" w:date="2016-11-17T15:40:00Z"/>
          <w:b/>
          <w:highlight w:val="yellow"/>
          <w:rPrChange w:id="1564" w:author="Paul Janssen" w:date="2016-11-17T15:41:00Z">
            <w:rPr>
              <w:ins w:id="1565" w:author="Paul Janssen" w:date="2016-11-17T15:40:00Z"/>
              <w:b/>
            </w:rPr>
          </w:rPrChange>
        </w:rPr>
      </w:pPr>
    </w:p>
    <w:p w:rsidR="001550B5" w:rsidRPr="001550B5" w:rsidRDefault="001550B5" w:rsidP="00F42CD4">
      <w:pPr>
        <w:rPr>
          <w:ins w:id="1566" w:author="Paul Janssen" w:date="2016-11-17T15:40:00Z"/>
          <w:b/>
          <w:highlight w:val="yellow"/>
          <w:lang w:val="en-GB"/>
          <w:rPrChange w:id="1567" w:author="Paul Janssen" w:date="2016-11-17T15:41:00Z">
            <w:rPr>
              <w:ins w:id="1568" w:author="Paul Janssen" w:date="2016-11-17T15:40:00Z"/>
              <w:b/>
            </w:rPr>
          </w:rPrChange>
        </w:rPr>
      </w:pPr>
      <w:proofErr w:type="spellStart"/>
      <w:ins w:id="1569" w:author="Paul Janssen" w:date="2016-11-17T15:40:00Z">
        <w:r w:rsidRPr="001550B5">
          <w:rPr>
            <w:b/>
            <w:highlight w:val="yellow"/>
            <w:lang w:val="en-GB"/>
            <w:rPrChange w:id="1570" w:author="Paul Janssen" w:date="2016-11-17T15:41:00Z">
              <w:rPr>
                <w:b/>
              </w:rPr>
            </w:rPrChange>
          </w:rPr>
          <w:t>Voorbeeld</w:t>
        </w:r>
        <w:proofErr w:type="spellEnd"/>
        <w:r w:rsidRPr="001550B5">
          <w:rPr>
            <w:b/>
            <w:highlight w:val="yellow"/>
            <w:lang w:val="en-GB"/>
            <w:rPrChange w:id="1571" w:author="Paul Janssen" w:date="2016-11-17T15:41:00Z">
              <w:rPr>
                <w:b/>
              </w:rPr>
            </w:rPrChange>
          </w:rPr>
          <w:t>:</w:t>
        </w:r>
      </w:ins>
    </w:p>
    <w:p w:rsidR="001550B5" w:rsidRPr="001550B5" w:rsidRDefault="001550B5" w:rsidP="001550B5">
      <w:pPr>
        <w:autoSpaceDE w:val="0"/>
        <w:autoSpaceDN w:val="0"/>
        <w:adjustRightInd w:val="0"/>
        <w:spacing w:line="240" w:lineRule="auto"/>
        <w:jc w:val="left"/>
        <w:rPr>
          <w:ins w:id="1572" w:author="Paul Janssen" w:date="2016-11-17T15:41:00Z"/>
          <w:rFonts w:ascii="Arial" w:hAnsi="Arial" w:cs="Arial"/>
          <w:color w:val="000000"/>
          <w:highlight w:val="yellow"/>
          <w:lang w:val="en-GB"/>
          <w:rPrChange w:id="1573" w:author="Paul Janssen" w:date="2016-11-17T15:41:00Z">
            <w:rPr>
              <w:ins w:id="1574" w:author="Paul Janssen" w:date="2016-11-17T15:41:00Z"/>
              <w:rFonts w:ascii="Arial" w:hAnsi="Arial" w:cs="Arial"/>
              <w:color w:val="000000"/>
              <w:sz w:val="20"/>
              <w:szCs w:val="20"/>
              <w:highlight w:val="white"/>
            </w:rPr>
          </w:rPrChange>
        </w:rPr>
      </w:pPr>
      <w:ins w:id="1575" w:author="Paul Janssen" w:date="2016-11-17T15:41:00Z">
        <w:r w:rsidRPr="001550B5">
          <w:rPr>
            <w:rFonts w:ascii="Arial" w:hAnsi="Arial" w:cs="Arial"/>
            <w:color w:val="0000FF"/>
            <w:highlight w:val="yellow"/>
            <w:lang w:val="en-GB"/>
            <w:rPrChange w:id="1576" w:author="Paul Janssen" w:date="2016-11-17T15:41:00Z">
              <w:rPr>
                <w:rFonts w:ascii="Arial" w:hAnsi="Arial" w:cs="Arial"/>
                <w:color w:val="0000FF"/>
                <w:sz w:val="20"/>
                <w:szCs w:val="20"/>
                <w:highlight w:val="white"/>
              </w:rPr>
            </w:rPrChange>
          </w:rPr>
          <w:t>&lt;</w:t>
        </w:r>
        <w:proofErr w:type="spellStart"/>
        <w:r w:rsidRPr="001550B5">
          <w:rPr>
            <w:rFonts w:ascii="Arial" w:hAnsi="Arial" w:cs="Arial"/>
            <w:color w:val="800000"/>
            <w:highlight w:val="yellow"/>
            <w:lang w:val="en-GB"/>
            <w:rPrChange w:id="1577" w:author="Paul Janssen" w:date="2016-11-17T15:41:00Z">
              <w:rPr>
                <w:rFonts w:ascii="Arial" w:hAnsi="Arial" w:cs="Arial"/>
                <w:color w:val="800000"/>
                <w:sz w:val="20"/>
                <w:szCs w:val="20"/>
                <w:highlight w:val="white"/>
              </w:rPr>
            </w:rPrChange>
          </w:rPr>
          <w:t>gml:boundedBy</w:t>
        </w:r>
        <w:proofErr w:type="spellEnd"/>
        <w:r w:rsidRPr="001550B5">
          <w:rPr>
            <w:rFonts w:ascii="Arial" w:hAnsi="Arial" w:cs="Arial"/>
            <w:color w:val="0000FF"/>
            <w:highlight w:val="yellow"/>
            <w:lang w:val="en-GB"/>
            <w:rPrChange w:id="1578" w:author="Paul Janssen" w:date="2016-11-17T15:41:00Z">
              <w:rPr>
                <w:rFonts w:ascii="Arial" w:hAnsi="Arial" w:cs="Arial"/>
                <w:color w:val="0000FF"/>
                <w:sz w:val="20"/>
                <w:szCs w:val="20"/>
                <w:highlight w:val="white"/>
              </w:rPr>
            </w:rPrChange>
          </w:rPr>
          <w:t>&gt;</w:t>
        </w:r>
      </w:ins>
    </w:p>
    <w:p w:rsidR="001550B5" w:rsidRPr="001550B5" w:rsidRDefault="001550B5" w:rsidP="001550B5">
      <w:pPr>
        <w:autoSpaceDE w:val="0"/>
        <w:autoSpaceDN w:val="0"/>
        <w:adjustRightInd w:val="0"/>
        <w:spacing w:line="240" w:lineRule="auto"/>
        <w:jc w:val="left"/>
        <w:rPr>
          <w:ins w:id="1579" w:author="Paul Janssen" w:date="2016-11-17T15:41:00Z"/>
          <w:rFonts w:ascii="Arial" w:hAnsi="Arial" w:cs="Arial"/>
          <w:color w:val="000000"/>
          <w:highlight w:val="yellow"/>
          <w:lang w:val="en-GB"/>
          <w:rPrChange w:id="1580" w:author="Paul Janssen" w:date="2016-11-17T15:41:00Z">
            <w:rPr>
              <w:ins w:id="1581" w:author="Paul Janssen" w:date="2016-11-17T15:41:00Z"/>
              <w:rFonts w:ascii="Arial" w:hAnsi="Arial" w:cs="Arial"/>
              <w:color w:val="000000"/>
              <w:sz w:val="20"/>
              <w:szCs w:val="20"/>
              <w:highlight w:val="white"/>
            </w:rPr>
          </w:rPrChange>
        </w:rPr>
      </w:pPr>
      <w:ins w:id="1582" w:author="Paul Janssen" w:date="2016-11-17T15:41:00Z">
        <w:r w:rsidRPr="001550B5">
          <w:rPr>
            <w:rFonts w:ascii="Arial" w:hAnsi="Arial" w:cs="Arial"/>
            <w:color w:val="0000FF"/>
            <w:highlight w:val="yellow"/>
            <w:lang w:val="en-GB"/>
            <w:rPrChange w:id="1583" w:author="Paul Janssen" w:date="2016-11-17T15:41:00Z">
              <w:rPr>
                <w:rFonts w:ascii="Arial" w:hAnsi="Arial" w:cs="Arial"/>
                <w:color w:val="0000FF"/>
                <w:sz w:val="20"/>
                <w:szCs w:val="20"/>
                <w:highlight w:val="white"/>
              </w:rPr>
            </w:rPrChange>
          </w:rPr>
          <w:t>&lt;</w:t>
        </w:r>
        <w:proofErr w:type="spellStart"/>
        <w:r w:rsidRPr="001550B5">
          <w:rPr>
            <w:rFonts w:ascii="Arial" w:hAnsi="Arial" w:cs="Arial"/>
            <w:color w:val="800000"/>
            <w:highlight w:val="yellow"/>
            <w:lang w:val="en-GB"/>
            <w:rPrChange w:id="1584" w:author="Paul Janssen" w:date="2016-11-17T15:41:00Z">
              <w:rPr>
                <w:rFonts w:ascii="Arial" w:hAnsi="Arial" w:cs="Arial"/>
                <w:color w:val="800000"/>
                <w:sz w:val="20"/>
                <w:szCs w:val="20"/>
                <w:highlight w:val="white"/>
              </w:rPr>
            </w:rPrChange>
          </w:rPr>
          <w:t>gml:Envelope</w:t>
        </w:r>
        <w:proofErr w:type="spellEnd"/>
        <w:r w:rsidRPr="001550B5">
          <w:rPr>
            <w:rFonts w:ascii="Arial" w:hAnsi="Arial" w:cs="Arial"/>
            <w:color w:val="0000FF"/>
            <w:highlight w:val="yellow"/>
            <w:lang w:val="en-GB"/>
            <w:rPrChange w:id="1585" w:author="Paul Janssen" w:date="2016-11-17T15:41:00Z">
              <w:rPr>
                <w:rFonts w:ascii="Arial" w:hAnsi="Arial" w:cs="Arial"/>
                <w:color w:val="0000FF"/>
                <w:sz w:val="20"/>
                <w:szCs w:val="20"/>
                <w:highlight w:val="white"/>
              </w:rPr>
            </w:rPrChange>
          </w:rPr>
          <w:t>&gt;</w:t>
        </w:r>
      </w:ins>
    </w:p>
    <w:p w:rsidR="001550B5" w:rsidRPr="001550B5" w:rsidRDefault="001550B5" w:rsidP="001550B5">
      <w:pPr>
        <w:autoSpaceDE w:val="0"/>
        <w:autoSpaceDN w:val="0"/>
        <w:adjustRightInd w:val="0"/>
        <w:spacing w:line="240" w:lineRule="auto"/>
        <w:jc w:val="left"/>
        <w:rPr>
          <w:ins w:id="1586" w:author="Paul Janssen" w:date="2016-11-17T15:41:00Z"/>
          <w:rFonts w:ascii="Arial" w:hAnsi="Arial" w:cs="Arial"/>
          <w:color w:val="000000"/>
          <w:highlight w:val="yellow"/>
          <w:lang w:val="en-GB"/>
          <w:rPrChange w:id="1587" w:author="Paul Janssen" w:date="2016-11-17T15:41:00Z">
            <w:rPr>
              <w:ins w:id="1588" w:author="Paul Janssen" w:date="2016-11-17T15:41:00Z"/>
              <w:rFonts w:ascii="Arial" w:hAnsi="Arial" w:cs="Arial"/>
              <w:color w:val="000000"/>
              <w:sz w:val="20"/>
              <w:szCs w:val="20"/>
              <w:highlight w:val="white"/>
            </w:rPr>
          </w:rPrChange>
        </w:rPr>
      </w:pPr>
      <w:ins w:id="1589" w:author="Paul Janssen" w:date="2016-11-17T15:41:00Z">
        <w:r w:rsidRPr="001550B5">
          <w:rPr>
            <w:rFonts w:ascii="Arial" w:hAnsi="Arial" w:cs="Arial"/>
            <w:color w:val="000000"/>
            <w:highlight w:val="yellow"/>
            <w:lang w:val="en-GB"/>
            <w:rPrChange w:id="1590" w:author="Paul Janssen" w:date="2016-11-17T15:41:00Z">
              <w:rPr>
                <w:rFonts w:ascii="Arial" w:hAnsi="Arial" w:cs="Arial"/>
                <w:color w:val="000000"/>
                <w:sz w:val="20"/>
                <w:szCs w:val="20"/>
                <w:highlight w:val="white"/>
              </w:rPr>
            </w:rPrChange>
          </w:rPr>
          <w:tab/>
        </w:r>
        <w:r w:rsidRPr="001550B5">
          <w:rPr>
            <w:rFonts w:ascii="Arial" w:hAnsi="Arial" w:cs="Arial"/>
            <w:color w:val="0000FF"/>
            <w:highlight w:val="yellow"/>
            <w:lang w:val="en-GB"/>
            <w:rPrChange w:id="1591" w:author="Paul Janssen" w:date="2016-11-17T15:41:00Z">
              <w:rPr>
                <w:rFonts w:ascii="Arial" w:hAnsi="Arial" w:cs="Arial"/>
                <w:color w:val="0000FF"/>
                <w:sz w:val="20"/>
                <w:szCs w:val="20"/>
                <w:highlight w:val="white"/>
              </w:rPr>
            </w:rPrChange>
          </w:rPr>
          <w:t>&lt;</w:t>
        </w:r>
        <w:proofErr w:type="spellStart"/>
        <w:r w:rsidRPr="001550B5">
          <w:rPr>
            <w:rFonts w:ascii="Arial" w:hAnsi="Arial" w:cs="Arial"/>
            <w:color w:val="800000"/>
            <w:highlight w:val="yellow"/>
            <w:lang w:val="en-GB"/>
            <w:rPrChange w:id="1592" w:author="Paul Janssen" w:date="2016-11-17T15:41:00Z">
              <w:rPr>
                <w:rFonts w:ascii="Arial" w:hAnsi="Arial" w:cs="Arial"/>
                <w:color w:val="800000"/>
                <w:sz w:val="20"/>
                <w:szCs w:val="20"/>
                <w:highlight w:val="white"/>
              </w:rPr>
            </w:rPrChange>
          </w:rPr>
          <w:t>gml:lowerCorner</w:t>
        </w:r>
        <w:proofErr w:type="spellEnd"/>
        <w:r w:rsidRPr="001550B5">
          <w:rPr>
            <w:rFonts w:ascii="Arial" w:hAnsi="Arial" w:cs="Arial"/>
            <w:color w:val="FF0000"/>
            <w:highlight w:val="yellow"/>
            <w:lang w:val="en-GB"/>
            <w:rPrChange w:id="1593" w:author="Paul Janssen" w:date="2016-11-17T15:41:00Z">
              <w:rPr>
                <w:rFonts w:ascii="Arial" w:hAnsi="Arial" w:cs="Arial"/>
                <w:color w:val="FF0000"/>
                <w:sz w:val="20"/>
                <w:szCs w:val="20"/>
                <w:highlight w:val="white"/>
              </w:rPr>
            </w:rPrChange>
          </w:rPr>
          <w:t xml:space="preserve"> srsName</w:t>
        </w:r>
        <w:r w:rsidRPr="001550B5">
          <w:rPr>
            <w:rFonts w:ascii="Arial" w:hAnsi="Arial" w:cs="Arial"/>
            <w:color w:val="0000FF"/>
            <w:highlight w:val="yellow"/>
            <w:lang w:val="en-GB"/>
            <w:rPrChange w:id="1594" w:author="Paul Janssen" w:date="2016-11-17T15:41:00Z">
              <w:rPr>
                <w:rFonts w:ascii="Arial" w:hAnsi="Arial" w:cs="Arial"/>
                <w:color w:val="0000FF"/>
                <w:sz w:val="20"/>
                <w:szCs w:val="20"/>
                <w:highlight w:val="white"/>
              </w:rPr>
            </w:rPrChange>
          </w:rPr>
          <w:t>="</w:t>
        </w:r>
        <w:r w:rsidRPr="001550B5">
          <w:rPr>
            <w:rFonts w:ascii="Arial" w:hAnsi="Arial" w:cs="Arial"/>
            <w:color w:val="000000"/>
            <w:highlight w:val="yellow"/>
            <w:lang w:val="en-GB"/>
            <w:rPrChange w:id="1595" w:author="Paul Janssen" w:date="2016-11-17T15:41:00Z">
              <w:rPr>
                <w:rFonts w:ascii="Arial" w:hAnsi="Arial" w:cs="Arial"/>
                <w:color w:val="000000"/>
                <w:sz w:val="20"/>
                <w:szCs w:val="20"/>
                <w:highlight w:val="white"/>
              </w:rPr>
            </w:rPrChange>
          </w:rPr>
          <w:t>urn:opengis:def:crs:EPSG::28992</w:t>
        </w:r>
        <w:r w:rsidRPr="001550B5">
          <w:rPr>
            <w:rFonts w:ascii="Arial" w:hAnsi="Arial" w:cs="Arial"/>
            <w:color w:val="0000FF"/>
            <w:highlight w:val="yellow"/>
            <w:lang w:val="en-GB"/>
            <w:rPrChange w:id="1596" w:author="Paul Janssen" w:date="2016-11-17T15:41:00Z">
              <w:rPr>
                <w:rFonts w:ascii="Arial" w:hAnsi="Arial" w:cs="Arial"/>
                <w:color w:val="0000FF"/>
                <w:sz w:val="20"/>
                <w:szCs w:val="20"/>
                <w:highlight w:val="white"/>
              </w:rPr>
            </w:rPrChange>
          </w:rPr>
          <w:t>"&gt;</w:t>
        </w:r>
        <w:r w:rsidRPr="001550B5">
          <w:rPr>
            <w:rFonts w:ascii="Arial" w:hAnsi="Arial" w:cs="Arial"/>
            <w:color w:val="000000"/>
            <w:highlight w:val="yellow"/>
            <w:lang w:val="en-GB"/>
            <w:rPrChange w:id="1597" w:author="Paul Janssen" w:date="2016-11-17T15:41:00Z">
              <w:rPr>
                <w:rFonts w:ascii="Arial" w:hAnsi="Arial" w:cs="Arial"/>
                <w:color w:val="000000"/>
                <w:sz w:val="20"/>
                <w:szCs w:val="20"/>
                <w:highlight w:val="white"/>
              </w:rPr>
            </w:rPrChange>
          </w:rPr>
          <w:t>......</w:t>
        </w:r>
        <w:r w:rsidRPr="001550B5">
          <w:rPr>
            <w:rFonts w:ascii="Arial" w:hAnsi="Arial" w:cs="Arial"/>
            <w:color w:val="0000FF"/>
            <w:highlight w:val="yellow"/>
            <w:lang w:val="en-GB"/>
            <w:rPrChange w:id="1598" w:author="Paul Janssen" w:date="2016-11-17T15:41:00Z">
              <w:rPr>
                <w:rFonts w:ascii="Arial" w:hAnsi="Arial" w:cs="Arial"/>
                <w:color w:val="0000FF"/>
                <w:sz w:val="20"/>
                <w:szCs w:val="20"/>
                <w:highlight w:val="white"/>
              </w:rPr>
            </w:rPrChange>
          </w:rPr>
          <w:t>&lt;/</w:t>
        </w:r>
        <w:r w:rsidRPr="001550B5">
          <w:rPr>
            <w:rFonts w:ascii="Arial" w:hAnsi="Arial" w:cs="Arial"/>
            <w:color w:val="800000"/>
            <w:highlight w:val="yellow"/>
            <w:lang w:val="en-GB"/>
            <w:rPrChange w:id="1599" w:author="Paul Janssen" w:date="2016-11-17T15:41:00Z">
              <w:rPr>
                <w:rFonts w:ascii="Arial" w:hAnsi="Arial" w:cs="Arial"/>
                <w:color w:val="800000"/>
                <w:sz w:val="20"/>
                <w:szCs w:val="20"/>
                <w:highlight w:val="white"/>
              </w:rPr>
            </w:rPrChange>
          </w:rPr>
          <w:t>gml:lowerCorner</w:t>
        </w:r>
        <w:r w:rsidRPr="001550B5">
          <w:rPr>
            <w:rFonts w:ascii="Arial" w:hAnsi="Arial" w:cs="Arial"/>
            <w:color w:val="0000FF"/>
            <w:highlight w:val="yellow"/>
            <w:lang w:val="en-GB"/>
            <w:rPrChange w:id="1600" w:author="Paul Janssen" w:date="2016-11-17T15:41:00Z">
              <w:rPr>
                <w:rFonts w:ascii="Arial" w:hAnsi="Arial" w:cs="Arial"/>
                <w:color w:val="0000FF"/>
                <w:sz w:val="20"/>
                <w:szCs w:val="20"/>
                <w:highlight w:val="white"/>
              </w:rPr>
            </w:rPrChange>
          </w:rPr>
          <w:t>&gt;</w:t>
        </w:r>
      </w:ins>
    </w:p>
    <w:p w:rsidR="001550B5" w:rsidRPr="001550B5" w:rsidRDefault="001550B5" w:rsidP="001550B5">
      <w:pPr>
        <w:autoSpaceDE w:val="0"/>
        <w:autoSpaceDN w:val="0"/>
        <w:adjustRightInd w:val="0"/>
        <w:spacing w:line="240" w:lineRule="auto"/>
        <w:jc w:val="left"/>
        <w:rPr>
          <w:ins w:id="1601" w:author="Paul Janssen" w:date="2016-11-17T15:41:00Z"/>
          <w:rFonts w:ascii="Arial" w:hAnsi="Arial" w:cs="Arial"/>
          <w:color w:val="000000"/>
          <w:highlight w:val="yellow"/>
          <w:lang w:val="en-GB"/>
          <w:rPrChange w:id="1602" w:author="Paul Janssen" w:date="2016-11-17T15:41:00Z">
            <w:rPr>
              <w:ins w:id="1603" w:author="Paul Janssen" w:date="2016-11-17T15:41:00Z"/>
              <w:rFonts w:ascii="Arial" w:hAnsi="Arial" w:cs="Arial"/>
              <w:color w:val="000000"/>
              <w:sz w:val="20"/>
              <w:szCs w:val="20"/>
              <w:highlight w:val="white"/>
            </w:rPr>
          </w:rPrChange>
        </w:rPr>
      </w:pPr>
      <w:ins w:id="1604" w:author="Paul Janssen" w:date="2016-11-17T15:41:00Z">
        <w:r w:rsidRPr="001550B5">
          <w:rPr>
            <w:rFonts w:ascii="Arial" w:hAnsi="Arial" w:cs="Arial"/>
            <w:color w:val="000000"/>
            <w:highlight w:val="yellow"/>
            <w:lang w:val="en-GB"/>
            <w:rPrChange w:id="1605" w:author="Paul Janssen" w:date="2016-11-17T15:41:00Z">
              <w:rPr>
                <w:rFonts w:ascii="Arial" w:hAnsi="Arial" w:cs="Arial"/>
                <w:color w:val="000000"/>
                <w:sz w:val="20"/>
                <w:szCs w:val="20"/>
                <w:highlight w:val="white"/>
              </w:rPr>
            </w:rPrChange>
          </w:rPr>
          <w:tab/>
        </w:r>
        <w:r w:rsidRPr="001550B5">
          <w:rPr>
            <w:rFonts w:ascii="Arial" w:hAnsi="Arial" w:cs="Arial"/>
            <w:color w:val="0000FF"/>
            <w:highlight w:val="yellow"/>
            <w:lang w:val="en-GB"/>
            <w:rPrChange w:id="1606" w:author="Paul Janssen" w:date="2016-11-17T15:41:00Z">
              <w:rPr>
                <w:rFonts w:ascii="Arial" w:hAnsi="Arial" w:cs="Arial"/>
                <w:color w:val="0000FF"/>
                <w:sz w:val="20"/>
                <w:szCs w:val="20"/>
                <w:highlight w:val="white"/>
              </w:rPr>
            </w:rPrChange>
          </w:rPr>
          <w:t>&lt;</w:t>
        </w:r>
        <w:proofErr w:type="spellStart"/>
        <w:r w:rsidRPr="001550B5">
          <w:rPr>
            <w:rFonts w:ascii="Arial" w:hAnsi="Arial" w:cs="Arial"/>
            <w:color w:val="800000"/>
            <w:highlight w:val="yellow"/>
            <w:lang w:val="en-GB"/>
            <w:rPrChange w:id="1607" w:author="Paul Janssen" w:date="2016-11-17T15:41:00Z">
              <w:rPr>
                <w:rFonts w:ascii="Arial" w:hAnsi="Arial" w:cs="Arial"/>
                <w:color w:val="800000"/>
                <w:sz w:val="20"/>
                <w:szCs w:val="20"/>
                <w:highlight w:val="white"/>
              </w:rPr>
            </w:rPrChange>
          </w:rPr>
          <w:t>gml:upperCorner</w:t>
        </w:r>
        <w:proofErr w:type="spellEnd"/>
        <w:r w:rsidRPr="001550B5">
          <w:rPr>
            <w:rFonts w:ascii="Arial" w:hAnsi="Arial" w:cs="Arial"/>
            <w:color w:val="FF0000"/>
            <w:highlight w:val="yellow"/>
            <w:lang w:val="en-GB"/>
            <w:rPrChange w:id="1608" w:author="Paul Janssen" w:date="2016-11-17T15:41:00Z">
              <w:rPr>
                <w:rFonts w:ascii="Arial" w:hAnsi="Arial" w:cs="Arial"/>
                <w:color w:val="FF0000"/>
                <w:sz w:val="20"/>
                <w:szCs w:val="20"/>
                <w:highlight w:val="white"/>
              </w:rPr>
            </w:rPrChange>
          </w:rPr>
          <w:t xml:space="preserve"> srsName</w:t>
        </w:r>
        <w:r w:rsidRPr="001550B5">
          <w:rPr>
            <w:rFonts w:ascii="Arial" w:hAnsi="Arial" w:cs="Arial"/>
            <w:color w:val="0000FF"/>
            <w:highlight w:val="yellow"/>
            <w:lang w:val="en-GB"/>
            <w:rPrChange w:id="1609" w:author="Paul Janssen" w:date="2016-11-17T15:41:00Z">
              <w:rPr>
                <w:rFonts w:ascii="Arial" w:hAnsi="Arial" w:cs="Arial"/>
                <w:color w:val="0000FF"/>
                <w:sz w:val="20"/>
                <w:szCs w:val="20"/>
                <w:highlight w:val="white"/>
              </w:rPr>
            </w:rPrChange>
          </w:rPr>
          <w:t>="</w:t>
        </w:r>
        <w:r w:rsidRPr="001550B5">
          <w:rPr>
            <w:rFonts w:ascii="Arial" w:hAnsi="Arial" w:cs="Arial"/>
            <w:color w:val="000000"/>
            <w:highlight w:val="yellow"/>
            <w:lang w:val="en-GB"/>
            <w:rPrChange w:id="1610" w:author="Paul Janssen" w:date="2016-11-17T15:41:00Z">
              <w:rPr>
                <w:rFonts w:ascii="Arial" w:hAnsi="Arial" w:cs="Arial"/>
                <w:color w:val="000000"/>
                <w:sz w:val="20"/>
                <w:szCs w:val="20"/>
                <w:highlight w:val="white"/>
              </w:rPr>
            </w:rPrChange>
          </w:rPr>
          <w:t>urn:opengis:def:crs:EPSG::28992</w:t>
        </w:r>
        <w:r w:rsidRPr="001550B5">
          <w:rPr>
            <w:rFonts w:ascii="Arial" w:hAnsi="Arial" w:cs="Arial"/>
            <w:color w:val="0000FF"/>
            <w:highlight w:val="yellow"/>
            <w:lang w:val="en-GB"/>
            <w:rPrChange w:id="1611" w:author="Paul Janssen" w:date="2016-11-17T15:41:00Z">
              <w:rPr>
                <w:rFonts w:ascii="Arial" w:hAnsi="Arial" w:cs="Arial"/>
                <w:color w:val="0000FF"/>
                <w:sz w:val="20"/>
                <w:szCs w:val="20"/>
                <w:highlight w:val="white"/>
              </w:rPr>
            </w:rPrChange>
          </w:rPr>
          <w:t>"&gt;</w:t>
        </w:r>
        <w:r w:rsidRPr="001550B5">
          <w:rPr>
            <w:rFonts w:ascii="Arial" w:hAnsi="Arial" w:cs="Arial"/>
            <w:color w:val="000000"/>
            <w:highlight w:val="yellow"/>
            <w:lang w:val="en-GB"/>
            <w:rPrChange w:id="1612" w:author="Paul Janssen" w:date="2016-11-17T15:41:00Z">
              <w:rPr>
                <w:rFonts w:ascii="Arial" w:hAnsi="Arial" w:cs="Arial"/>
                <w:color w:val="000000"/>
                <w:sz w:val="20"/>
                <w:szCs w:val="20"/>
                <w:highlight w:val="white"/>
              </w:rPr>
            </w:rPrChange>
          </w:rPr>
          <w:t>......</w:t>
        </w:r>
        <w:r w:rsidRPr="001550B5">
          <w:rPr>
            <w:rFonts w:ascii="Arial" w:hAnsi="Arial" w:cs="Arial"/>
            <w:color w:val="0000FF"/>
            <w:highlight w:val="yellow"/>
            <w:lang w:val="en-GB"/>
            <w:rPrChange w:id="1613" w:author="Paul Janssen" w:date="2016-11-17T15:41:00Z">
              <w:rPr>
                <w:rFonts w:ascii="Arial" w:hAnsi="Arial" w:cs="Arial"/>
                <w:color w:val="0000FF"/>
                <w:sz w:val="20"/>
                <w:szCs w:val="20"/>
                <w:highlight w:val="white"/>
              </w:rPr>
            </w:rPrChange>
          </w:rPr>
          <w:t>&lt;/</w:t>
        </w:r>
        <w:r w:rsidRPr="001550B5">
          <w:rPr>
            <w:rFonts w:ascii="Arial" w:hAnsi="Arial" w:cs="Arial"/>
            <w:color w:val="800000"/>
            <w:highlight w:val="yellow"/>
            <w:lang w:val="en-GB"/>
            <w:rPrChange w:id="1614" w:author="Paul Janssen" w:date="2016-11-17T15:41:00Z">
              <w:rPr>
                <w:rFonts w:ascii="Arial" w:hAnsi="Arial" w:cs="Arial"/>
                <w:color w:val="800000"/>
                <w:sz w:val="20"/>
                <w:szCs w:val="20"/>
                <w:highlight w:val="white"/>
              </w:rPr>
            </w:rPrChange>
          </w:rPr>
          <w:t>gml:upperCorner</w:t>
        </w:r>
        <w:r w:rsidRPr="001550B5">
          <w:rPr>
            <w:rFonts w:ascii="Arial" w:hAnsi="Arial" w:cs="Arial"/>
            <w:color w:val="0000FF"/>
            <w:highlight w:val="yellow"/>
            <w:lang w:val="en-GB"/>
            <w:rPrChange w:id="1615" w:author="Paul Janssen" w:date="2016-11-17T15:41:00Z">
              <w:rPr>
                <w:rFonts w:ascii="Arial" w:hAnsi="Arial" w:cs="Arial"/>
                <w:color w:val="0000FF"/>
                <w:sz w:val="20"/>
                <w:szCs w:val="20"/>
                <w:highlight w:val="white"/>
              </w:rPr>
            </w:rPrChange>
          </w:rPr>
          <w:t>&gt;</w:t>
        </w:r>
      </w:ins>
    </w:p>
    <w:p w:rsidR="001550B5" w:rsidRPr="001550B5" w:rsidRDefault="001550B5" w:rsidP="001550B5">
      <w:pPr>
        <w:autoSpaceDE w:val="0"/>
        <w:autoSpaceDN w:val="0"/>
        <w:adjustRightInd w:val="0"/>
        <w:spacing w:line="240" w:lineRule="auto"/>
        <w:jc w:val="left"/>
        <w:rPr>
          <w:ins w:id="1616" w:author="Paul Janssen" w:date="2016-11-17T15:41:00Z"/>
          <w:rFonts w:ascii="Arial" w:hAnsi="Arial" w:cs="Arial"/>
          <w:color w:val="000000"/>
          <w:highlight w:val="yellow"/>
          <w:rPrChange w:id="1617" w:author="Paul Janssen" w:date="2016-11-17T15:41:00Z">
            <w:rPr>
              <w:ins w:id="1618" w:author="Paul Janssen" w:date="2016-11-17T15:41:00Z"/>
              <w:rFonts w:ascii="Arial" w:hAnsi="Arial" w:cs="Arial"/>
              <w:color w:val="000000"/>
              <w:sz w:val="20"/>
              <w:szCs w:val="20"/>
              <w:highlight w:val="white"/>
            </w:rPr>
          </w:rPrChange>
        </w:rPr>
      </w:pPr>
      <w:ins w:id="1619" w:author="Paul Janssen" w:date="2016-11-17T15:41:00Z">
        <w:r w:rsidRPr="001550B5">
          <w:rPr>
            <w:rFonts w:ascii="Arial" w:hAnsi="Arial" w:cs="Arial"/>
            <w:color w:val="0000FF"/>
            <w:highlight w:val="yellow"/>
            <w:rPrChange w:id="1620" w:author="Paul Janssen" w:date="2016-11-17T15:41:00Z">
              <w:rPr>
                <w:rFonts w:ascii="Arial" w:hAnsi="Arial" w:cs="Arial"/>
                <w:color w:val="0000FF"/>
                <w:sz w:val="20"/>
                <w:szCs w:val="20"/>
                <w:highlight w:val="white"/>
              </w:rPr>
            </w:rPrChange>
          </w:rPr>
          <w:t>&lt;/</w:t>
        </w:r>
        <w:proofErr w:type="spellStart"/>
        <w:r w:rsidRPr="001550B5">
          <w:rPr>
            <w:rFonts w:ascii="Arial" w:hAnsi="Arial" w:cs="Arial"/>
            <w:color w:val="800000"/>
            <w:highlight w:val="yellow"/>
            <w:rPrChange w:id="1621" w:author="Paul Janssen" w:date="2016-11-17T15:41:00Z">
              <w:rPr>
                <w:rFonts w:ascii="Arial" w:hAnsi="Arial" w:cs="Arial"/>
                <w:color w:val="800000"/>
                <w:sz w:val="20"/>
                <w:szCs w:val="20"/>
                <w:highlight w:val="white"/>
              </w:rPr>
            </w:rPrChange>
          </w:rPr>
          <w:t>gml:Envelope</w:t>
        </w:r>
        <w:proofErr w:type="spellEnd"/>
        <w:r w:rsidRPr="001550B5">
          <w:rPr>
            <w:rFonts w:ascii="Arial" w:hAnsi="Arial" w:cs="Arial"/>
            <w:color w:val="0000FF"/>
            <w:highlight w:val="yellow"/>
            <w:rPrChange w:id="1622" w:author="Paul Janssen" w:date="2016-11-17T15:41:00Z">
              <w:rPr>
                <w:rFonts w:ascii="Arial" w:hAnsi="Arial" w:cs="Arial"/>
                <w:color w:val="0000FF"/>
                <w:sz w:val="20"/>
                <w:szCs w:val="20"/>
                <w:highlight w:val="white"/>
              </w:rPr>
            </w:rPrChange>
          </w:rPr>
          <w:t>&gt;</w:t>
        </w:r>
      </w:ins>
    </w:p>
    <w:p w:rsidR="001550B5" w:rsidRPr="001550B5" w:rsidRDefault="001550B5" w:rsidP="001550B5">
      <w:pPr>
        <w:rPr>
          <w:b/>
          <w:rPrChange w:id="1623" w:author="Paul Janssen" w:date="2016-11-17T15:41:00Z">
            <w:rPr/>
          </w:rPrChange>
        </w:rPr>
      </w:pPr>
      <w:ins w:id="1624" w:author="Paul Janssen" w:date="2016-11-17T15:41:00Z">
        <w:r w:rsidRPr="001550B5">
          <w:rPr>
            <w:rFonts w:ascii="Arial" w:hAnsi="Arial" w:cs="Arial"/>
            <w:color w:val="0000FF"/>
            <w:highlight w:val="yellow"/>
            <w:rPrChange w:id="1625" w:author="Paul Janssen" w:date="2016-11-17T15:41:00Z">
              <w:rPr>
                <w:rFonts w:ascii="Arial" w:hAnsi="Arial" w:cs="Arial"/>
                <w:color w:val="0000FF"/>
                <w:sz w:val="20"/>
                <w:szCs w:val="20"/>
                <w:highlight w:val="white"/>
              </w:rPr>
            </w:rPrChange>
          </w:rPr>
          <w:t>&lt;/</w:t>
        </w:r>
        <w:proofErr w:type="spellStart"/>
        <w:r w:rsidRPr="001550B5">
          <w:rPr>
            <w:rFonts w:ascii="Arial" w:hAnsi="Arial" w:cs="Arial"/>
            <w:color w:val="800000"/>
            <w:highlight w:val="yellow"/>
            <w:rPrChange w:id="1626" w:author="Paul Janssen" w:date="2016-11-17T15:41:00Z">
              <w:rPr>
                <w:rFonts w:ascii="Arial" w:hAnsi="Arial" w:cs="Arial"/>
                <w:color w:val="800000"/>
                <w:sz w:val="20"/>
                <w:szCs w:val="20"/>
                <w:highlight w:val="white"/>
              </w:rPr>
            </w:rPrChange>
          </w:rPr>
          <w:t>gml:boundedBy</w:t>
        </w:r>
        <w:proofErr w:type="spellEnd"/>
        <w:r w:rsidRPr="001550B5">
          <w:rPr>
            <w:rFonts w:ascii="Arial" w:hAnsi="Arial" w:cs="Arial"/>
            <w:color w:val="0000FF"/>
            <w:highlight w:val="yellow"/>
            <w:rPrChange w:id="1627" w:author="Paul Janssen" w:date="2016-11-17T15:41:00Z">
              <w:rPr>
                <w:rFonts w:ascii="Arial" w:hAnsi="Arial" w:cs="Arial"/>
                <w:color w:val="0000FF"/>
                <w:sz w:val="20"/>
                <w:szCs w:val="20"/>
                <w:highlight w:val="white"/>
              </w:rPr>
            </w:rPrChange>
          </w:rPr>
          <w:t>&gt;</w:t>
        </w:r>
      </w:ins>
    </w:p>
    <w:p w:rsidR="00F42CD4" w:rsidRDefault="00F42CD4" w:rsidP="00F42CD4"/>
    <w:p w:rsidR="00F42CD4" w:rsidRPr="00305FF6" w:rsidRDefault="00F42CD4" w:rsidP="00F42CD4">
      <w:pPr>
        <w:rPr>
          <w:b/>
        </w:rPr>
      </w:pPr>
      <w:bookmarkStart w:id="1628" w:name="_Toc297652024"/>
      <w:bookmarkStart w:id="1629" w:name="_Toc298239789"/>
      <w:bookmarkStart w:id="1630" w:name="_Toc298240533"/>
      <w:bookmarkEnd w:id="1628"/>
      <w:bookmarkEnd w:id="1629"/>
      <w:bookmarkEnd w:id="1630"/>
      <w:r w:rsidRPr="00305FF6">
        <w:rPr>
          <w:b/>
        </w:rPr>
        <w:t>Geometrietypen en interpolatie</w:t>
      </w:r>
      <w:r w:rsidRPr="00305FF6">
        <w:rPr>
          <w:b/>
          <w:highlight w:val="yellow"/>
        </w:rPr>
        <w:t xml:space="preserve"> </w:t>
      </w:r>
    </w:p>
    <w:p w:rsidR="00F42CD4" w:rsidRDefault="00F42CD4" w:rsidP="00F42CD4">
      <w:r>
        <w:t xml:space="preserve">In het IMKL2015 UML en het afgeleide XML schema zijn de geometrietypen </w:t>
      </w:r>
      <w:proofErr w:type="spellStart"/>
      <w:r>
        <w:t>gespecificeerd.Voor</w:t>
      </w:r>
      <w:proofErr w:type="spellEnd"/>
      <w:r>
        <w:t xml:space="preserve"> de lijninterpolatie mag  naast </w:t>
      </w:r>
      <w:proofErr w:type="spellStart"/>
      <w:r>
        <w:t>gml:LineString</w:t>
      </w:r>
      <w:proofErr w:type="spellEnd"/>
      <w:r>
        <w:t xml:space="preserve"> ook </w:t>
      </w:r>
      <w:proofErr w:type="spellStart"/>
      <w:r>
        <w:t>gml:Arc</w:t>
      </w:r>
      <w:proofErr w:type="spellEnd"/>
      <w:r>
        <w:t xml:space="preserve"> en </w:t>
      </w:r>
      <w:proofErr w:type="spellStart"/>
      <w:r>
        <w:t>gml:Circle</w:t>
      </w:r>
      <w:proofErr w:type="spellEnd"/>
      <w:r>
        <w:t xml:space="preserve"> gebruikt worden.</w:t>
      </w:r>
    </w:p>
    <w:p w:rsidR="00F42CD4" w:rsidRDefault="00F42CD4" w:rsidP="00F42CD4">
      <w:proofErr w:type="spellStart"/>
      <w:r>
        <w:t>gml:Arc</w:t>
      </w:r>
      <w:proofErr w:type="spellEnd"/>
      <w:r>
        <w:t xml:space="preserve"> is gedefinieerd door drie punten.</w:t>
      </w:r>
    </w:p>
    <w:p w:rsidR="00F42CD4" w:rsidRDefault="00F42CD4" w:rsidP="00F42CD4">
      <w:r>
        <w:t>Niet ondersteund worden:</w:t>
      </w:r>
    </w:p>
    <w:p w:rsidR="00F42CD4" w:rsidRDefault="00F42CD4" w:rsidP="00F42CD4">
      <w:proofErr w:type="spellStart"/>
      <w:r>
        <w:t>gml:ArcByCenterPoint</w:t>
      </w:r>
      <w:proofErr w:type="spellEnd"/>
    </w:p>
    <w:p w:rsidR="00F42CD4" w:rsidRDefault="00F42CD4" w:rsidP="00F42CD4">
      <w:proofErr w:type="spellStart"/>
      <w:r>
        <w:t>gml:ArcByBulge</w:t>
      </w:r>
      <w:proofErr w:type="spellEnd"/>
    </w:p>
    <w:p w:rsidR="00F42CD4" w:rsidRDefault="00F42CD4" w:rsidP="00F42CD4">
      <w:proofErr w:type="spellStart"/>
      <w:r>
        <w:t>gml:CircleByCenterPoint</w:t>
      </w:r>
      <w:proofErr w:type="spellEnd"/>
    </w:p>
    <w:p w:rsidR="00F42CD4" w:rsidRDefault="00F42CD4" w:rsidP="00F42CD4"/>
    <w:p w:rsidR="00F42CD4" w:rsidRPr="00305FF6" w:rsidRDefault="00F42CD4" w:rsidP="00F42CD4">
      <w:pPr>
        <w:rPr>
          <w:b/>
        </w:rPr>
      </w:pPr>
      <w:r w:rsidRPr="00305FF6">
        <w:rPr>
          <w:b/>
        </w:rPr>
        <w:t>Draairichting van polygonen</w:t>
      </w:r>
    </w:p>
    <w:p w:rsidR="00F42CD4" w:rsidRDefault="00F42CD4" w:rsidP="00F42CD4">
      <w:pPr>
        <w:jc w:val="left"/>
      </w:pPr>
      <w:r>
        <w:t xml:space="preserve">Hiervoor gelden de regels van ISO19107: </w:t>
      </w:r>
      <w:proofErr w:type="spellStart"/>
      <w:r>
        <w:t>Geographic</w:t>
      </w:r>
      <w:proofErr w:type="spellEnd"/>
      <w:r>
        <w:t xml:space="preserve"> information – </w:t>
      </w:r>
      <w:proofErr w:type="spellStart"/>
      <w:r>
        <w:t>Spatial</w:t>
      </w:r>
      <w:proofErr w:type="spellEnd"/>
      <w:r>
        <w:t xml:space="preserve"> Schema. </w:t>
      </w:r>
    </w:p>
    <w:p w:rsidR="00F42CD4" w:rsidRPr="005E66C5" w:rsidRDefault="00F42CD4" w:rsidP="00F42CD4">
      <w:r w:rsidRPr="001F4816">
        <w:t xml:space="preserve">Voor een polygoon die je van de bovenkant bekijkt: </w:t>
      </w:r>
      <w:proofErr w:type="spellStart"/>
      <w:r w:rsidRPr="001F4816">
        <w:t>exterior</w:t>
      </w:r>
      <w:proofErr w:type="spellEnd"/>
      <w:r w:rsidRPr="001F4816">
        <w:t xml:space="preserve"> ring tegen de klok in, </w:t>
      </w:r>
      <w:proofErr w:type="spellStart"/>
      <w:r w:rsidRPr="001F4816">
        <w:t>interior</w:t>
      </w:r>
      <w:proofErr w:type="spellEnd"/>
      <w:r w:rsidRPr="001F4816">
        <w:t xml:space="preserve"> ring met de klok mee. </w:t>
      </w:r>
      <w:r>
        <w:t>I</w:t>
      </w:r>
      <w:r w:rsidRPr="001F4816">
        <w:t>n 2d GIS bekijk je polygonen altijd van de bovenkant</w:t>
      </w:r>
      <w:r>
        <w:t>.</w:t>
      </w:r>
    </w:p>
    <w:p w:rsidR="00F42CD4" w:rsidRDefault="00F42CD4" w:rsidP="00F42CD4"/>
    <w:p w:rsidR="00F42CD4" w:rsidRPr="00305FF6" w:rsidRDefault="00F42CD4" w:rsidP="00F42CD4">
      <w:pPr>
        <w:rPr>
          <w:b/>
        </w:rPr>
      </w:pPr>
      <w:r w:rsidRPr="00305FF6">
        <w:rPr>
          <w:b/>
        </w:rPr>
        <w:t>Nauwkeurigheid coördinaten</w:t>
      </w:r>
      <w:r w:rsidRPr="00305FF6">
        <w:rPr>
          <w:b/>
          <w:highlight w:val="yellow"/>
        </w:rPr>
        <w:t xml:space="preserve"> </w:t>
      </w:r>
    </w:p>
    <w:p w:rsidR="00F42CD4" w:rsidRPr="005E66C5" w:rsidRDefault="00F42CD4" w:rsidP="00F42CD4">
      <w:r w:rsidRPr="00EC50C0">
        <w:t>Nauwkeurigheid van coördinaten is 3 decimalen. Alles wat nauwkeuriger is wordt afgerond op deze nauwkeurigheid (3 decimalen). 0.0015 -&gt; 0.002; 0.0014 -&gt; 0.001.</w:t>
      </w:r>
    </w:p>
    <w:p w:rsidR="00F42CD4" w:rsidRDefault="00F42CD4" w:rsidP="00F42CD4">
      <w:pPr>
        <w:rPr>
          <w:b/>
        </w:rPr>
      </w:pPr>
    </w:p>
    <w:p w:rsidR="00F42CD4" w:rsidRPr="00305FF6" w:rsidRDefault="00F42CD4" w:rsidP="00F42CD4">
      <w:pPr>
        <w:rPr>
          <w:b/>
        </w:rPr>
      </w:pPr>
      <w:proofErr w:type="spellStart"/>
      <w:r w:rsidRPr="00305FF6">
        <w:rPr>
          <w:b/>
        </w:rPr>
        <w:t>srsName</w:t>
      </w:r>
      <w:proofErr w:type="spellEnd"/>
      <w:r w:rsidRPr="00305FF6">
        <w:rPr>
          <w:b/>
          <w:highlight w:val="yellow"/>
        </w:rPr>
        <w:t xml:space="preserve"> </w:t>
      </w:r>
    </w:p>
    <w:p w:rsidR="00F42CD4" w:rsidRPr="0064486E" w:rsidRDefault="00F42CD4" w:rsidP="00F42CD4">
      <w:pPr>
        <w:rPr>
          <w:highlight w:val="yellow"/>
          <w:rPrChange w:id="1631" w:author="Paul Janssen" w:date="2017-01-29T17:15:00Z">
            <w:rPr/>
          </w:rPrChange>
        </w:rPr>
      </w:pPr>
      <w:proofErr w:type="spellStart"/>
      <w:r w:rsidRPr="0064486E">
        <w:rPr>
          <w:highlight w:val="yellow"/>
          <w:rPrChange w:id="1632" w:author="Paul Janssen" w:date="2017-01-29T17:15:00Z">
            <w:rPr/>
          </w:rPrChange>
        </w:rPr>
        <w:t>srsName</w:t>
      </w:r>
      <w:proofErr w:type="spellEnd"/>
      <w:r w:rsidRPr="0064486E">
        <w:rPr>
          <w:highlight w:val="yellow"/>
          <w:rPrChange w:id="1633" w:author="Paul Janssen" w:date="2017-01-29T17:15:00Z">
            <w:rPr/>
          </w:rPrChange>
        </w:rPr>
        <w:t xml:space="preserve"> invullen bij elk planobject op hoogste geometrie niveau.</w:t>
      </w:r>
    </w:p>
    <w:p w:rsidR="00D25D0C" w:rsidRDefault="00F42CD4" w:rsidP="00F42CD4">
      <w:pPr>
        <w:rPr>
          <w:ins w:id="1634" w:author="Paul Janssen" w:date="2017-01-29T13:34:00Z"/>
        </w:rPr>
      </w:pPr>
      <w:r w:rsidRPr="0064486E">
        <w:rPr>
          <w:highlight w:val="yellow"/>
          <w:rPrChange w:id="1635" w:author="Paul Janssen" w:date="2017-01-29T17:15:00Z">
            <w:rPr/>
          </w:rPrChange>
        </w:rPr>
        <w:t>Voor IMKL2015  is het coördinaat referentiesysteem Rijksdriehoekstelsel</w:t>
      </w:r>
      <w:ins w:id="1636" w:author="Paul Janssen" w:date="2017-01-29T17:16:00Z">
        <w:r w:rsidR="0064486E">
          <w:rPr>
            <w:highlight w:val="yellow"/>
          </w:rPr>
          <w:t xml:space="preserve"> </w:t>
        </w:r>
      </w:ins>
      <w:del w:id="1637" w:author="Paul Janssen" w:date="2017-01-29T17:16:00Z">
        <w:r w:rsidRPr="0064486E" w:rsidDel="0064486E">
          <w:rPr>
            <w:highlight w:val="yellow"/>
            <w:rPrChange w:id="1638" w:author="Paul Janssen" w:date="2017-01-29T17:15:00Z">
              <w:rPr/>
            </w:rPrChange>
          </w:rPr>
          <w:delText>, epsg co</w:delText>
        </w:r>
      </w:del>
      <w:del w:id="1639" w:author="Paul Janssen" w:date="2017-01-29T17:15:00Z">
        <w:r w:rsidRPr="0064486E" w:rsidDel="0064486E">
          <w:rPr>
            <w:highlight w:val="yellow"/>
            <w:rPrChange w:id="1640" w:author="Paul Janssen" w:date="2017-01-29T17:15:00Z">
              <w:rPr/>
            </w:rPrChange>
          </w:rPr>
          <w:delText xml:space="preserve">de 28992, </w:delText>
        </w:r>
      </w:del>
      <w:r w:rsidRPr="0064486E">
        <w:rPr>
          <w:highlight w:val="yellow"/>
          <w:rPrChange w:id="1641" w:author="Paul Janssen" w:date="2017-01-29T17:15:00Z">
            <w:rPr/>
          </w:rPrChange>
        </w:rPr>
        <w:t>verplicht</w:t>
      </w:r>
      <w:ins w:id="1642" w:author="Paul Janssen" w:date="2017-01-29T13:32:00Z">
        <w:r w:rsidR="00D25D0C" w:rsidRPr="0064486E">
          <w:rPr>
            <w:highlight w:val="yellow"/>
            <w:rPrChange w:id="1643" w:author="Paul Janssen" w:date="2017-01-29T17:15:00Z">
              <w:rPr/>
            </w:rPrChange>
          </w:rPr>
          <w:t xml:space="preserve">. Bij 2D is dat </w:t>
        </w:r>
        <w:proofErr w:type="spellStart"/>
        <w:r w:rsidR="00D25D0C" w:rsidRPr="0064486E">
          <w:rPr>
            <w:highlight w:val="yellow"/>
            <w:rPrChange w:id="1644" w:author="Paul Janssen" w:date="2017-01-29T17:15:00Z">
              <w:rPr/>
            </w:rPrChange>
          </w:rPr>
          <w:t>epsg</w:t>
        </w:r>
        <w:proofErr w:type="spellEnd"/>
        <w:r w:rsidR="00D25D0C" w:rsidRPr="0064486E">
          <w:rPr>
            <w:highlight w:val="yellow"/>
            <w:rPrChange w:id="1645" w:author="Paul Janssen" w:date="2017-01-29T17:15:00Z">
              <w:rPr/>
            </w:rPrChange>
          </w:rPr>
          <w:t xml:space="preserve"> code 28992 en bij 2.5D en 3D </w:t>
        </w:r>
      </w:ins>
      <w:del w:id="1646" w:author="Paul Janssen" w:date="2017-01-29T13:35:00Z">
        <w:r w:rsidRPr="0064486E" w:rsidDel="00D25D0C">
          <w:rPr>
            <w:highlight w:val="yellow"/>
            <w:rPrChange w:id="1647" w:author="Paul Janssen" w:date="2017-01-29T17:15:00Z">
              <w:rPr/>
            </w:rPrChange>
          </w:rPr>
          <w:delText xml:space="preserve"> </w:delText>
        </w:r>
      </w:del>
      <w:proofErr w:type="spellStart"/>
      <w:ins w:id="1648" w:author="Paul Janssen" w:date="2017-01-29T13:33:00Z">
        <w:r w:rsidR="00D25D0C" w:rsidRPr="0064486E">
          <w:rPr>
            <w:highlight w:val="yellow"/>
            <w:rPrChange w:id="1649" w:author="Paul Janssen" w:date="2017-01-29T17:15:00Z">
              <w:rPr/>
            </w:rPrChange>
          </w:rPr>
          <w:t>epsg</w:t>
        </w:r>
        <w:proofErr w:type="spellEnd"/>
        <w:r w:rsidR="00D25D0C" w:rsidRPr="0064486E">
          <w:rPr>
            <w:highlight w:val="yellow"/>
            <w:rPrChange w:id="1650" w:author="Paul Janssen" w:date="2017-01-29T17:15:00Z">
              <w:rPr/>
            </w:rPrChange>
          </w:rPr>
          <w:t xml:space="preserve"> code </w:t>
        </w:r>
      </w:ins>
      <w:ins w:id="1651" w:author="Paul Janssen" w:date="2017-01-29T13:34:00Z">
        <w:r w:rsidR="00D25D0C" w:rsidRPr="0064486E">
          <w:rPr>
            <w:highlight w:val="yellow"/>
            <w:rPrChange w:id="1652" w:author="Paul Janssen" w:date="2017-01-29T17:15:00Z">
              <w:rPr/>
            </w:rPrChange>
          </w:rPr>
          <w:t>7415</w:t>
        </w:r>
        <w:r w:rsidR="00D25D0C">
          <w:t>.</w:t>
        </w:r>
      </w:ins>
    </w:p>
    <w:p w:rsidR="00D25D0C" w:rsidRDefault="00D25D0C" w:rsidP="00F42CD4">
      <w:pPr>
        <w:rPr>
          <w:ins w:id="1653" w:author="Paul Janssen" w:date="2017-01-29T13:34:00Z"/>
        </w:rPr>
      </w:pPr>
    </w:p>
    <w:p w:rsidR="00F42CD4" w:rsidRDefault="00D25D0C" w:rsidP="00F42CD4">
      <w:ins w:id="1654" w:author="Paul Janssen" w:date="2017-01-29T13:34:00Z">
        <w:r>
          <w:t xml:space="preserve">De </w:t>
        </w:r>
        <w:proofErr w:type="spellStart"/>
        <w:r>
          <w:t>srsName</w:t>
        </w:r>
        <w:proofErr w:type="spellEnd"/>
        <w:r>
          <w:t xml:space="preserve"> wordt als volgt ingevuld:</w:t>
        </w:r>
      </w:ins>
      <w:del w:id="1655" w:author="Paul Janssen" w:date="2017-01-29T13:34:00Z">
        <w:r w:rsidR="00F42CD4" w:rsidDel="00D25D0C">
          <w:delText>en wordt dit als volgt ingevuld:</w:delText>
        </w:r>
      </w:del>
    </w:p>
    <w:p w:rsidR="00F42CD4" w:rsidRPr="00555DAB" w:rsidRDefault="00F42CD4" w:rsidP="00F42CD4">
      <w:pPr>
        <w:rPr>
          <w:lang w:val="en-GB"/>
          <w:rPrChange w:id="1656" w:author="Paul Janssen" w:date="2017-01-29T15:42:00Z">
            <w:rPr>
              <w:lang w:val="en-US"/>
            </w:rPr>
          </w:rPrChange>
        </w:rPr>
      </w:pPr>
      <w:proofErr w:type="spellStart"/>
      <w:r w:rsidRPr="00555DAB">
        <w:rPr>
          <w:color w:val="FF0000"/>
          <w:lang w:val="en-GB"/>
          <w:rPrChange w:id="1657" w:author="Paul Janssen" w:date="2017-01-29T15:42:00Z">
            <w:rPr>
              <w:color w:val="FF0000"/>
              <w:lang w:val="en-US"/>
            </w:rPr>
          </w:rPrChange>
        </w:rPr>
        <w:t>srsName</w:t>
      </w:r>
      <w:proofErr w:type="spellEnd"/>
      <w:r w:rsidRPr="00555DAB">
        <w:rPr>
          <w:lang w:val="en-GB"/>
          <w:rPrChange w:id="1658" w:author="Paul Janssen" w:date="2017-01-29T15:42:00Z">
            <w:rPr>
              <w:lang w:val="en-US"/>
            </w:rPr>
          </w:rPrChange>
        </w:rPr>
        <w:t>="</w:t>
      </w:r>
      <w:proofErr w:type="spellStart"/>
      <w:r w:rsidRPr="00555DAB">
        <w:rPr>
          <w:lang w:val="en-GB"/>
          <w:rPrChange w:id="1659" w:author="Paul Janssen" w:date="2017-01-29T15:42:00Z">
            <w:rPr>
              <w:lang w:val="en-US"/>
            </w:rPr>
          </w:rPrChange>
        </w:rPr>
        <w:t>urn:ogc:def:crs:EPSG</w:t>
      </w:r>
      <w:proofErr w:type="spellEnd"/>
      <w:r w:rsidRPr="00555DAB">
        <w:rPr>
          <w:lang w:val="en-GB"/>
          <w:rPrChange w:id="1660" w:author="Paul Janssen" w:date="2017-01-29T15:42:00Z">
            <w:rPr>
              <w:lang w:val="en-US"/>
            </w:rPr>
          </w:rPrChange>
        </w:rPr>
        <w:t>::28992"</w:t>
      </w:r>
    </w:p>
    <w:p w:rsidR="00F42CD4" w:rsidRPr="00305FF6" w:rsidRDefault="00F42CD4" w:rsidP="00F42CD4">
      <w:pPr>
        <w:rPr>
          <w:i/>
        </w:rPr>
      </w:pPr>
      <w:r w:rsidRPr="00305FF6">
        <w:rPr>
          <w:i/>
        </w:rPr>
        <w:t xml:space="preserve">Toelichting: </w:t>
      </w:r>
      <w:proofErr w:type="spellStart"/>
      <w:r w:rsidRPr="00305FF6">
        <w:rPr>
          <w:i/>
        </w:rPr>
        <w:t>srsName</w:t>
      </w:r>
      <w:proofErr w:type="spellEnd"/>
      <w:r w:rsidRPr="00305FF6">
        <w:rPr>
          <w:i/>
        </w:rPr>
        <w:t xml:space="preserve"> is de specificatie van het coördinaat referentiesysteem. Voor iedere geometrie moet een </w:t>
      </w:r>
      <w:proofErr w:type="spellStart"/>
      <w:r w:rsidRPr="00305FF6">
        <w:rPr>
          <w:i/>
        </w:rPr>
        <w:t>srsName</w:t>
      </w:r>
      <w:proofErr w:type="spellEnd"/>
      <w:r w:rsidRPr="00305FF6">
        <w:rPr>
          <w:i/>
        </w:rPr>
        <w:t xml:space="preserve"> te vinden zijn. In feite betekent dit dat iedere geometrie een </w:t>
      </w:r>
      <w:proofErr w:type="spellStart"/>
      <w:r w:rsidRPr="00305FF6">
        <w:rPr>
          <w:i/>
        </w:rPr>
        <w:t>srsName</w:t>
      </w:r>
      <w:proofErr w:type="spellEnd"/>
      <w:r w:rsidRPr="00305FF6">
        <w:rPr>
          <w:i/>
        </w:rPr>
        <w:t xml:space="preserve"> moet hebben. In geval </w:t>
      </w:r>
      <w:r w:rsidRPr="00305FF6">
        <w:rPr>
          <w:i/>
        </w:rPr>
        <w:lastRenderedPageBreak/>
        <w:t xml:space="preserve">van een </w:t>
      </w:r>
      <w:proofErr w:type="spellStart"/>
      <w:r w:rsidRPr="00305FF6">
        <w:rPr>
          <w:i/>
        </w:rPr>
        <w:t>multigeometrie</w:t>
      </w:r>
      <w:proofErr w:type="spellEnd"/>
      <w:r w:rsidRPr="00305FF6">
        <w:rPr>
          <w:i/>
        </w:rPr>
        <w:t xml:space="preserve"> hoeft de </w:t>
      </w:r>
      <w:proofErr w:type="spellStart"/>
      <w:r w:rsidRPr="00305FF6">
        <w:rPr>
          <w:i/>
        </w:rPr>
        <w:t>srsName</w:t>
      </w:r>
      <w:proofErr w:type="spellEnd"/>
      <w:r w:rsidRPr="00305FF6">
        <w:rPr>
          <w:i/>
        </w:rPr>
        <w:t xml:space="preserve"> alleen aan de </w:t>
      </w:r>
      <w:proofErr w:type="spellStart"/>
      <w:r w:rsidRPr="00305FF6">
        <w:rPr>
          <w:i/>
        </w:rPr>
        <w:t>multigeometrie</w:t>
      </w:r>
      <w:proofErr w:type="spellEnd"/>
      <w:r w:rsidRPr="00305FF6">
        <w:rPr>
          <w:i/>
        </w:rPr>
        <w:t xml:space="preserve"> te hangen en niet aan ieder los onderdeeltje ervan.</w:t>
      </w:r>
    </w:p>
    <w:p w:rsidR="00F42CD4" w:rsidRDefault="00F42CD4" w:rsidP="00F42CD4"/>
    <w:p w:rsidR="00F42CD4" w:rsidRPr="00305FF6" w:rsidRDefault="00F42CD4" w:rsidP="00F42CD4">
      <w:pPr>
        <w:rPr>
          <w:b/>
        </w:rPr>
      </w:pPr>
      <w:proofErr w:type="spellStart"/>
      <w:r w:rsidRPr="00305FF6">
        <w:rPr>
          <w:b/>
        </w:rPr>
        <w:t>srsDimension</w:t>
      </w:r>
      <w:proofErr w:type="spellEnd"/>
      <w:r w:rsidRPr="00305FF6">
        <w:rPr>
          <w:b/>
          <w:highlight w:val="yellow"/>
        </w:rPr>
        <w:t xml:space="preserve"> </w:t>
      </w:r>
    </w:p>
    <w:p w:rsidR="00F42CD4" w:rsidRDefault="00F42CD4" w:rsidP="00F42CD4">
      <w:proofErr w:type="spellStart"/>
      <w:r>
        <w:t>srsDimension</w:t>
      </w:r>
      <w:proofErr w:type="spellEnd"/>
      <w:r>
        <w:t xml:space="preserve"> wordt opgenomen.</w:t>
      </w:r>
    </w:p>
    <w:p w:rsidR="00F42CD4" w:rsidRDefault="00F42CD4" w:rsidP="00F42CD4">
      <w:pPr>
        <w:rPr>
          <w:i/>
        </w:rPr>
      </w:pPr>
      <w:r w:rsidRPr="00CD6DF3">
        <w:rPr>
          <w:i/>
        </w:rPr>
        <w:t xml:space="preserve">Toelichting: De </w:t>
      </w:r>
      <w:proofErr w:type="spellStart"/>
      <w:r w:rsidRPr="00CD6DF3">
        <w:rPr>
          <w:i/>
        </w:rPr>
        <w:t>srsDimension</w:t>
      </w:r>
      <w:proofErr w:type="spellEnd"/>
      <w:r w:rsidRPr="00CD6DF3">
        <w:rPr>
          <w:i/>
        </w:rPr>
        <w:t xml:space="preserve"> geeft aan uit hoeveel elementen een coördinaat bestaat.</w:t>
      </w:r>
    </w:p>
    <w:p w:rsidR="00A50226" w:rsidRPr="00CD6DF3" w:rsidRDefault="00A50226" w:rsidP="00F42CD4">
      <w:pPr>
        <w:rPr>
          <w:i/>
        </w:rPr>
      </w:pPr>
      <w:r>
        <w:rPr>
          <w:i/>
        </w:rPr>
        <w:t>Voor IMKL2015 is dat standaard 2 (</w:t>
      </w:r>
      <w:proofErr w:type="spellStart"/>
      <w:r>
        <w:rPr>
          <w:i/>
        </w:rPr>
        <w:t>x,y</w:t>
      </w:r>
      <w:proofErr w:type="spellEnd"/>
      <w:r>
        <w:rPr>
          <w:i/>
        </w:rPr>
        <w:t xml:space="preserve">). Dit past ook bij het GML-SF2 profiel. Optioneel kan er een extra 3D geometrie worden meegegeven. Zie het objecttype </w:t>
      </w:r>
      <w:proofErr w:type="spellStart"/>
      <w:r>
        <w:rPr>
          <w:i/>
        </w:rPr>
        <w:t>ExtraGeometrie</w:t>
      </w:r>
      <w:proofErr w:type="spellEnd"/>
      <w:r>
        <w:rPr>
          <w:i/>
        </w:rPr>
        <w:t>.</w:t>
      </w:r>
    </w:p>
    <w:p w:rsidR="00F42CD4" w:rsidRDefault="00F42CD4" w:rsidP="00F42CD4">
      <w:pPr>
        <w:rPr>
          <w:b/>
        </w:rPr>
      </w:pPr>
    </w:p>
    <w:p w:rsidR="001D3ADF" w:rsidRDefault="001D3ADF" w:rsidP="00B626FD"/>
    <w:p w:rsidR="001D3ADF" w:rsidRDefault="001D3ADF" w:rsidP="00B626FD"/>
    <w:p w:rsidR="00576E1A" w:rsidRPr="007C7339" w:rsidRDefault="00576E1A" w:rsidP="00576E1A">
      <w:pPr>
        <w:pStyle w:val="Hoofdstukx"/>
        <w:pageBreakBefore/>
        <w:spacing w:line="240" w:lineRule="atLeast"/>
      </w:pPr>
    </w:p>
    <w:p w:rsidR="00576E1A" w:rsidRDefault="00D372E2" w:rsidP="00576E1A">
      <w:pPr>
        <w:pStyle w:val="Hoofdstuktitel"/>
        <w:spacing w:line="240" w:lineRule="atLeast"/>
      </w:pPr>
      <w:bookmarkStart w:id="1661" w:name="_Toc473473927"/>
      <w:r>
        <w:t>Visualisatie</w:t>
      </w:r>
      <w:bookmarkEnd w:id="1661"/>
    </w:p>
    <w:p w:rsidR="0065371C" w:rsidRPr="0065371C" w:rsidRDefault="009C2C92" w:rsidP="0065371C">
      <w:r>
        <w:t>Opgenomen in apart document</w:t>
      </w:r>
      <w:r w:rsidR="002C6666">
        <w:t xml:space="preserve">: </w:t>
      </w:r>
      <w:r w:rsidR="00971241" w:rsidRPr="00971241">
        <w:t>Handreiking visualisatie – IMKL2015</w:t>
      </w:r>
      <w:r w:rsidR="003657E7">
        <w:t>.</w:t>
      </w:r>
    </w:p>
    <w:p w:rsidR="00576E1A" w:rsidRDefault="00576E1A" w:rsidP="00B93692">
      <w:pPr>
        <w:spacing w:line="240" w:lineRule="atLeast"/>
        <w:jc w:val="left"/>
      </w:pPr>
    </w:p>
    <w:p w:rsidR="00576E1A" w:rsidRDefault="00576E1A" w:rsidP="00B93692">
      <w:pPr>
        <w:spacing w:line="240" w:lineRule="atLeast"/>
        <w:jc w:val="left"/>
      </w:pPr>
    </w:p>
    <w:p w:rsidR="00576E1A" w:rsidRDefault="00576E1A" w:rsidP="00B93692">
      <w:pPr>
        <w:spacing w:line="240" w:lineRule="atLeast"/>
        <w:jc w:val="left"/>
      </w:pPr>
    </w:p>
    <w:p w:rsidR="00576E1A" w:rsidRDefault="00576E1A" w:rsidP="00576E1A"/>
    <w:p w:rsidR="00576E1A" w:rsidRPr="000427A2" w:rsidRDefault="00576E1A" w:rsidP="00576E1A"/>
    <w:p w:rsidR="00576E1A" w:rsidRPr="007C7339" w:rsidRDefault="00576E1A" w:rsidP="00576E1A">
      <w:pPr>
        <w:pStyle w:val="Hoofdstukx"/>
        <w:pageBreakBefore/>
        <w:spacing w:line="240" w:lineRule="atLeast"/>
      </w:pPr>
    </w:p>
    <w:p w:rsidR="00576E1A" w:rsidRDefault="00D372E2" w:rsidP="00576E1A">
      <w:pPr>
        <w:pStyle w:val="Hoofdstuktitel"/>
        <w:spacing w:line="240" w:lineRule="atLeast"/>
      </w:pPr>
      <w:bookmarkStart w:id="1662" w:name="_Toc473473928"/>
      <w:r>
        <w:t>Bibliografie</w:t>
      </w:r>
      <w:bookmarkEnd w:id="1662"/>
    </w:p>
    <w:p w:rsidR="00576E1A" w:rsidRPr="007C7339" w:rsidRDefault="00EE28D0" w:rsidP="00576E1A">
      <w:pPr>
        <w:pStyle w:val="Inleidingnatitel"/>
        <w:spacing w:line="240" w:lineRule="atLeast"/>
      </w:pPr>
      <w:r>
        <w:t>Dit hoofdstuk beschrijft</w:t>
      </w:r>
      <w:r w:rsidR="00D372E2">
        <w:t xml:space="preserve"> relevante documenten betrekking hebben op deze </w:t>
      </w:r>
      <w:r w:rsidR="00900664">
        <w:t>d</w:t>
      </w:r>
      <w:r w:rsidR="005F591B">
        <w:t>ata</w:t>
      </w:r>
      <w:r w:rsidR="00900664">
        <w:t>s</w:t>
      </w:r>
      <w:r w:rsidR="005F591B">
        <w:t>pecificatie</w:t>
      </w:r>
      <w:r w:rsidR="00D372E2">
        <w:t>.</w:t>
      </w:r>
    </w:p>
    <w:p w:rsidR="00D372E2" w:rsidRDefault="00D372E2" w:rsidP="00D372E2"/>
    <w:p w:rsidR="00032207" w:rsidRPr="00032207" w:rsidRDefault="00D372E2" w:rsidP="00032207">
      <w:pPr>
        <w:numPr>
          <w:ilvl w:val="0"/>
          <w:numId w:val="19"/>
        </w:numPr>
        <w:spacing w:line="240" w:lineRule="auto"/>
        <w:jc w:val="left"/>
        <w:rPr>
          <w:szCs w:val="20"/>
          <w:lang w:val="en-US"/>
        </w:rPr>
      </w:pPr>
      <w:r w:rsidRPr="003F1A8A">
        <w:rPr>
          <w:szCs w:val="20"/>
          <w:lang w:val="en-US"/>
        </w:rPr>
        <w:t>[D</w:t>
      </w:r>
      <w:r w:rsidR="00032207">
        <w:rPr>
          <w:szCs w:val="20"/>
          <w:lang w:val="en-US"/>
        </w:rPr>
        <w:t xml:space="preserve">2.8.III.6] </w:t>
      </w:r>
      <w:r w:rsidR="00032207" w:rsidRPr="00032207">
        <w:rPr>
          <w:szCs w:val="20"/>
          <w:lang w:val="en-US"/>
        </w:rPr>
        <w:t>Data Specification on Utility and Government Services</w:t>
      </w:r>
    </w:p>
    <w:p w:rsidR="00FD2140" w:rsidRDefault="001239D0">
      <w:pPr>
        <w:spacing w:line="240" w:lineRule="auto"/>
        <w:ind w:left="720"/>
        <w:jc w:val="left"/>
        <w:rPr>
          <w:szCs w:val="20"/>
          <w:lang w:val="en-US"/>
        </w:rPr>
      </w:pPr>
      <w:r>
        <w:rPr>
          <w:szCs w:val="20"/>
          <w:lang w:val="en-US"/>
        </w:rPr>
        <w:t xml:space="preserve">– </w:t>
      </w:r>
      <w:r w:rsidR="00032207" w:rsidRPr="00032207">
        <w:rPr>
          <w:szCs w:val="20"/>
          <w:lang w:val="en-US"/>
        </w:rPr>
        <w:t>Technical Guidelines</w:t>
      </w:r>
      <w:r w:rsidR="00DF04D9">
        <w:rPr>
          <w:szCs w:val="20"/>
          <w:lang w:val="en-US"/>
        </w:rPr>
        <w:t xml:space="preserve">, </w:t>
      </w:r>
      <w:r w:rsidR="00352E17">
        <w:fldChar w:fldCharType="begin"/>
      </w:r>
      <w:r w:rsidR="00352E17" w:rsidRPr="00352E17">
        <w:rPr>
          <w:lang w:val="en-GB"/>
          <w:rPrChange w:id="1663" w:author="Paul Janssen" w:date="2017-01-27T10:35:00Z">
            <w:rPr/>
          </w:rPrChange>
        </w:rPr>
        <w:instrText xml:space="preserve"> HYPERLINK "http://inspire.jrc.ec.europa.eu/documents/Data_Specifications/INSPIRE_DataSpecification_US_v3.0.pdf" </w:instrText>
      </w:r>
      <w:r w:rsidR="00352E17">
        <w:fldChar w:fldCharType="separate"/>
      </w:r>
      <w:r w:rsidR="00FD2140" w:rsidRPr="00793FB2">
        <w:rPr>
          <w:rStyle w:val="Hyperlink"/>
          <w:szCs w:val="20"/>
          <w:lang w:val="en-US"/>
        </w:rPr>
        <w:t>http://inspire.jrc.ec.europa.eu/documents/Data_Specifications/INSPIRE_DataSpecification_US_v3.0.pdf</w:t>
      </w:r>
      <w:r w:rsidR="00352E17">
        <w:rPr>
          <w:rStyle w:val="Hyperlink"/>
          <w:szCs w:val="20"/>
          <w:lang w:val="en-US"/>
        </w:rPr>
        <w:fldChar w:fldCharType="end"/>
      </w:r>
      <w:r w:rsidR="00FD2140">
        <w:rPr>
          <w:szCs w:val="20"/>
          <w:lang w:val="en-US"/>
        </w:rPr>
        <w:t xml:space="preserve"> </w:t>
      </w:r>
    </w:p>
    <w:p w:rsidR="00DF04D9" w:rsidRDefault="00D372E2" w:rsidP="00D372E2">
      <w:pPr>
        <w:numPr>
          <w:ilvl w:val="0"/>
          <w:numId w:val="19"/>
        </w:numPr>
        <w:spacing w:line="240" w:lineRule="auto"/>
        <w:jc w:val="left"/>
        <w:rPr>
          <w:szCs w:val="20"/>
          <w:lang w:val="en-US"/>
        </w:rPr>
      </w:pPr>
      <w:r w:rsidRPr="003F1A8A">
        <w:rPr>
          <w:szCs w:val="20"/>
          <w:lang w:val="en-US"/>
        </w:rPr>
        <w:t xml:space="preserve">[DS-D2.5] INSPIRE DS-D2.5, Generic Conceptual Model, v3.1, </w:t>
      </w:r>
      <w:r w:rsidR="00352E17">
        <w:fldChar w:fldCharType="begin"/>
      </w:r>
      <w:r w:rsidR="00352E17" w:rsidRPr="00352E17">
        <w:rPr>
          <w:lang w:val="en-GB"/>
          <w:rPrChange w:id="1664" w:author="Paul Janssen" w:date="2017-01-27T10:35:00Z">
            <w:rPr/>
          </w:rPrChange>
        </w:rPr>
        <w:instrText xml:space="preserve"> HYPERLINK "http://inspire.jrc.ec.europa.eu/reports/ImplementingRules/DataSpecifications/D2.5_v3.1.pdf" </w:instrText>
      </w:r>
      <w:r w:rsidR="00352E17">
        <w:fldChar w:fldCharType="separate"/>
      </w:r>
      <w:r w:rsidR="00DF04D9" w:rsidRPr="00834A6E">
        <w:rPr>
          <w:rStyle w:val="Hyperlink"/>
          <w:szCs w:val="20"/>
          <w:lang w:val="en-US"/>
        </w:rPr>
        <w:t>http://inspire.jrc.ec.europa.eu/reports/ImplementingRules/DataSpecifications/D2.5_v3.1.pdf</w:t>
      </w:r>
      <w:r w:rsidR="00352E17">
        <w:rPr>
          <w:rStyle w:val="Hyperlink"/>
          <w:szCs w:val="20"/>
          <w:lang w:val="en-US"/>
        </w:rPr>
        <w:fldChar w:fldCharType="end"/>
      </w:r>
    </w:p>
    <w:p w:rsidR="00DF04D9" w:rsidRDefault="00DF04D9" w:rsidP="00D372E2">
      <w:pPr>
        <w:numPr>
          <w:ilvl w:val="0"/>
          <w:numId w:val="19"/>
        </w:numPr>
        <w:spacing w:line="240" w:lineRule="auto"/>
        <w:jc w:val="left"/>
        <w:rPr>
          <w:szCs w:val="20"/>
          <w:lang w:val="en-US"/>
        </w:rPr>
      </w:pPr>
      <w:r>
        <w:rPr>
          <w:szCs w:val="20"/>
          <w:lang w:val="en-US"/>
        </w:rPr>
        <w:t xml:space="preserve">[D2.10.1] INSPIRE Data Specifications – Base Models – Generic Network Model, </w:t>
      </w:r>
      <w:r w:rsidR="00352E17">
        <w:fldChar w:fldCharType="begin"/>
      </w:r>
      <w:r w:rsidR="00352E17" w:rsidRPr="00352E17">
        <w:rPr>
          <w:lang w:val="en-GB"/>
          <w:rPrChange w:id="1665" w:author="Paul Janssen" w:date="2017-01-27T10:35:00Z">
            <w:rPr/>
          </w:rPrChange>
        </w:rPr>
        <w:instrText xml:space="preserve"> HYPERLINK "http://inspire.jrc.ec.europa.eu/documents/Data_Specifications/D2.10.1_GenericNetworkModel_v1.0rc3.pdf" </w:instrText>
      </w:r>
      <w:r w:rsidR="00352E17">
        <w:fldChar w:fldCharType="separate"/>
      </w:r>
      <w:r w:rsidR="00FD2140" w:rsidRPr="00793FB2">
        <w:rPr>
          <w:rStyle w:val="Hyperlink"/>
          <w:szCs w:val="20"/>
          <w:lang w:val="en-US"/>
        </w:rPr>
        <w:t>http://inspire.jrc.ec.europa.eu/documents/Data_Specifications/D2.10.1_GenericNetworkModel_v1.0rc3.pdf</w:t>
      </w:r>
      <w:r w:rsidR="00352E17">
        <w:rPr>
          <w:rStyle w:val="Hyperlink"/>
          <w:szCs w:val="20"/>
          <w:lang w:val="en-US"/>
        </w:rPr>
        <w:fldChar w:fldCharType="end"/>
      </w:r>
      <w:r w:rsidR="00FD2140">
        <w:rPr>
          <w:szCs w:val="20"/>
          <w:lang w:val="en-US"/>
        </w:rPr>
        <w:t xml:space="preserve"> </w:t>
      </w:r>
    </w:p>
    <w:p w:rsidR="00D372E2" w:rsidRPr="00C632B5" w:rsidRDefault="00DF04D9" w:rsidP="00D372E2">
      <w:pPr>
        <w:numPr>
          <w:ilvl w:val="0"/>
          <w:numId w:val="19"/>
        </w:numPr>
        <w:spacing w:line="240" w:lineRule="auto"/>
        <w:jc w:val="left"/>
        <w:rPr>
          <w:szCs w:val="20"/>
          <w:lang w:val="de-DE"/>
          <w:rPrChange w:id="1666" w:author="Postema H.P." w:date="2017-02-06T09:22:00Z">
            <w:rPr>
              <w:szCs w:val="20"/>
              <w:lang w:val="en-US"/>
            </w:rPr>
          </w:rPrChange>
        </w:rPr>
      </w:pPr>
      <w:r w:rsidRPr="00C632B5">
        <w:rPr>
          <w:szCs w:val="20"/>
          <w:lang w:val="de-DE"/>
          <w:rPrChange w:id="1667" w:author="Postema H.P." w:date="2017-02-06T09:22:00Z">
            <w:rPr>
              <w:szCs w:val="20"/>
              <w:lang w:val="en-US"/>
            </w:rPr>
          </w:rPrChange>
        </w:rPr>
        <w:t xml:space="preserve">AGIV – IMKL2.2 Data Model, </w:t>
      </w:r>
      <w:proofErr w:type="spellStart"/>
      <w:r w:rsidRPr="00C632B5">
        <w:rPr>
          <w:szCs w:val="20"/>
          <w:lang w:val="de-DE"/>
          <w:rPrChange w:id="1668" w:author="Postema H.P." w:date="2017-02-06T09:22:00Z">
            <w:rPr>
              <w:szCs w:val="20"/>
              <w:lang w:val="en-US"/>
            </w:rPr>
          </w:rPrChange>
        </w:rPr>
        <w:t>versie</w:t>
      </w:r>
      <w:proofErr w:type="spellEnd"/>
      <w:r w:rsidRPr="00C632B5">
        <w:rPr>
          <w:szCs w:val="20"/>
          <w:lang w:val="de-DE"/>
          <w:rPrChange w:id="1669" w:author="Postema H.P." w:date="2017-02-06T09:22:00Z">
            <w:rPr>
              <w:szCs w:val="20"/>
              <w:lang w:val="en-US"/>
            </w:rPr>
          </w:rPrChange>
        </w:rPr>
        <w:t xml:space="preserve"> 0.13.</w:t>
      </w:r>
    </w:p>
    <w:p w:rsidR="00BF55BB" w:rsidRPr="00BF55BB" w:rsidRDefault="006F2CE2" w:rsidP="00BF55BB">
      <w:pPr>
        <w:numPr>
          <w:ilvl w:val="0"/>
          <w:numId w:val="19"/>
        </w:numPr>
        <w:spacing w:line="240" w:lineRule="auto"/>
        <w:jc w:val="left"/>
        <w:rPr>
          <w:lang w:val="en-US"/>
        </w:rPr>
      </w:pPr>
      <w:r w:rsidRPr="006F2CE2">
        <w:rPr>
          <w:szCs w:val="20"/>
        </w:rPr>
        <w:t>NEN 3610</w:t>
      </w:r>
      <w:r w:rsidR="004305C4">
        <w:rPr>
          <w:szCs w:val="20"/>
        </w:rPr>
        <w:t>:</w:t>
      </w:r>
      <w:r w:rsidRPr="006F2CE2">
        <w:rPr>
          <w:szCs w:val="20"/>
        </w:rPr>
        <w:t xml:space="preserve">2011- Basismodel Geo-informatie - Termen, </w:t>
      </w:r>
      <w:proofErr w:type="spellStart"/>
      <w:r w:rsidRPr="006F2CE2">
        <w:rPr>
          <w:szCs w:val="20"/>
        </w:rPr>
        <w:t>definities,relaties</w:t>
      </w:r>
      <w:proofErr w:type="spellEnd"/>
      <w:r w:rsidRPr="006F2CE2">
        <w:rPr>
          <w:szCs w:val="20"/>
        </w:rPr>
        <w:t xml:space="preserve"> en algemene regels voor de uitwisseling van informatie over aan de aarde gerelateerde ruimtelijke objecten</w:t>
      </w:r>
      <w:r w:rsidR="00DF04D9">
        <w:rPr>
          <w:szCs w:val="20"/>
        </w:rPr>
        <w:t xml:space="preserve">. </w:t>
      </w:r>
      <w:r w:rsidRPr="006F2CE2">
        <w:rPr>
          <w:szCs w:val="20"/>
        </w:rPr>
        <w:t>Normcommissie 351 240 "Geo-informatie</w:t>
      </w:r>
      <w:r w:rsidR="008A21E1">
        <w:rPr>
          <w:szCs w:val="20"/>
        </w:rPr>
        <w:t>”</w:t>
      </w:r>
      <w:r w:rsidRPr="006F2CE2">
        <w:rPr>
          <w:szCs w:val="20"/>
        </w:rPr>
        <w:t>, Nederlands Normalisatie-in</w:t>
      </w:r>
      <w:r w:rsidR="00BF55BB">
        <w:rPr>
          <w:szCs w:val="20"/>
        </w:rPr>
        <w:t>stituut.</w:t>
      </w:r>
    </w:p>
    <w:p w:rsidR="00FD2140" w:rsidRDefault="00BF55BB" w:rsidP="00FD2140">
      <w:pPr>
        <w:pStyle w:val="Lijstalinea"/>
        <w:numPr>
          <w:ilvl w:val="0"/>
          <w:numId w:val="49"/>
        </w:numPr>
        <w:spacing w:line="240" w:lineRule="auto"/>
        <w:jc w:val="left"/>
      </w:pPr>
      <w:r w:rsidRPr="00BF55BB">
        <w:t xml:space="preserve">Data uitwisseling specificatie Informatiemodel Stedelijk Water </w:t>
      </w:r>
      <w:r>
        <w:t xml:space="preserve">(IMSW). </w:t>
      </w:r>
      <w:r w:rsidR="00FD2140">
        <w:t xml:space="preserve"> </w:t>
      </w:r>
      <w:hyperlink r:id="rId78" w:history="1">
        <w:r w:rsidR="00FD2140" w:rsidRPr="00FD2140">
          <w:rPr>
            <w:rStyle w:val="Hyperlink"/>
          </w:rPr>
          <w:t>http://www.riool.net/-/informatiemodel-stedelijk-water-ter-visie</w:t>
        </w:r>
      </w:hyperlink>
      <w:r w:rsidR="00FD2140" w:rsidRPr="00FD2140">
        <w:t xml:space="preserve">. Stichting </w:t>
      </w:r>
      <w:del w:id="1670" w:author="Paul Janssen" w:date="2017-01-29T13:36:00Z">
        <w:r w:rsidR="00FD2140" w:rsidRPr="00FD2140" w:rsidDel="00D25D0C">
          <w:delText>Rioned</w:delText>
        </w:r>
      </w:del>
      <w:ins w:id="1671" w:author="Paul Janssen" w:date="2017-01-29T13:36:00Z">
        <w:r w:rsidR="00D25D0C" w:rsidRPr="00FD2140">
          <w:t>R</w:t>
        </w:r>
        <w:r w:rsidR="00D25D0C">
          <w:t>IONED</w:t>
        </w:r>
      </w:ins>
      <w:r w:rsidR="00FD2140" w:rsidRPr="00FD2140">
        <w:t>.</w:t>
      </w:r>
    </w:p>
    <w:p w:rsidR="00FD2140" w:rsidDel="00D25D0C" w:rsidRDefault="00FD2140">
      <w:pPr>
        <w:pStyle w:val="Lijstalinea"/>
        <w:numPr>
          <w:ilvl w:val="0"/>
          <w:numId w:val="50"/>
        </w:numPr>
        <w:spacing w:line="240" w:lineRule="auto"/>
        <w:jc w:val="left"/>
        <w:rPr>
          <w:del w:id="1672" w:author="Paul Janssen" w:date="2017-01-29T13:36:00Z"/>
        </w:rPr>
        <w:pPrChange w:id="1673" w:author="Paul Janssen" w:date="2017-01-29T13:36:00Z">
          <w:pPr>
            <w:spacing w:line="240" w:lineRule="auto"/>
            <w:ind w:left="720"/>
            <w:jc w:val="left"/>
          </w:pPr>
        </w:pPrChange>
      </w:pPr>
      <w:proofErr w:type="spellStart"/>
      <w:r>
        <w:t>GegevensWoordenboek</w:t>
      </w:r>
      <w:proofErr w:type="spellEnd"/>
      <w:r>
        <w:t xml:space="preserve"> Stedelijk Water (GWSW). </w:t>
      </w:r>
      <w:r w:rsidR="00D25D0C">
        <w:fldChar w:fldCharType="begin"/>
      </w:r>
      <w:r w:rsidR="00D25D0C">
        <w:instrText xml:space="preserve"> HYPERLINK "http://www.riool.net/gegevenswoordenboek" </w:instrText>
      </w:r>
      <w:r w:rsidR="00D25D0C">
        <w:fldChar w:fldCharType="separate"/>
      </w:r>
      <w:r w:rsidRPr="00793FB2">
        <w:rPr>
          <w:rStyle w:val="Hyperlink"/>
        </w:rPr>
        <w:t>http://www.riool.net/gegevenswoordenboek</w:t>
      </w:r>
      <w:r w:rsidR="00D25D0C">
        <w:rPr>
          <w:rStyle w:val="Hyperlink"/>
        </w:rPr>
        <w:fldChar w:fldCharType="end"/>
      </w:r>
      <w:r>
        <w:t xml:space="preserve">. Stichting </w:t>
      </w:r>
      <w:ins w:id="1674" w:author="Paul Janssen" w:date="2017-01-29T13:36:00Z">
        <w:r w:rsidR="00D25D0C" w:rsidRPr="00894953">
          <w:rPr>
            <w:rFonts w:cs="Arial"/>
          </w:rPr>
          <w:t>RIONED</w:t>
        </w:r>
      </w:ins>
      <w:del w:id="1675" w:author="Paul Janssen" w:date="2017-01-29T13:36:00Z">
        <w:r w:rsidDel="00D25D0C">
          <w:delText>Rioned</w:delText>
        </w:r>
      </w:del>
      <w:r>
        <w:t>.</w:t>
      </w:r>
    </w:p>
    <w:p w:rsidR="00D25D0C" w:rsidRDefault="00D25D0C" w:rsidP="00FD2140">
      <w:pPr>
        <w:pStyle w:val="Lijstalinea"/>
        <w:numPr>
          <w:ilvl w:val="0"/>
          <w:numId w:val="50"/>
        </w:numPr>
        <w:spacing w:line="240" w:lineRule="auto"/>
        <w:jc w:val="left"/>
        <w:rPr>
          <w:ins w:id="1676" w:author="Paul Janssen" w:date="2017-01-29T13:37:00Z"/>
        </w:rPr>
      </w:pPr>
    </w:p>
    <w:p w:rsidR="003B5017" w:rsidRPr="00FD2140" w:rsidRDefault="003B5017">
      <w:pPr>
        <w:pStyle w:val="Lijstalinea"/>
        <w:numPr>
          <w:ilvl w:val="0"/>
          <w:numId w:val="50"/>
        </w:numPr>
        <w:spacing w:line="240" w:lineRule="auto"/>
        <w:jc w:val="left"/>
        <w:sectPr w:rsidR="003B5017" w:rsidRPr="00FD2140" w:rsidSect="00672722">
          <w:pgSz w:w="11906" w:h="16838" w:code="9"/>
          <w:pgMar w:top="2552" w:right="1622" w:bottom="1531" w:left="1622" w:header="0" w:footer="57" w:gutter="0"/>
          <w:cols w:space="708"/>
          <w:docGrid w:linePitch="360"/>
        </w:sectPr>
        <w:pPrChange w:id="1677" w:author="Paul Janssen" w:date="2017-01-29T13:36:00Z">
          <w:pPr>
            <w:spacing w:line="240" w:lineRule="auto"/>
            <w:ind w:left="720"/>
            <w:jc w:val="left"/>
          </w:pPr>
        </w:pPrChange>
      </w:pPr>
      <w:r>
        <w:t xml:space="preserve">Brink, van den, L., Janssen, P., Quak, W.; 2012. Handreiking Geometrie in model en GML.   </w:t>
      </w:r>
      <w:r w:rsidR="00D25D0C">
        <w:fldChar w:fldCharType="begin"/>
      </w:r>
      <w:r w:rsidR="00D25D0C">
        <w:instrText xml:space="preserve"> HYPERLINK "http://www.geonovum.nl/sites/default/files/Geometrieinmodelengml_1.0.pdf" </w:instrText>
      </w:r>
      <w:r w:rsidR="00D25D0C">
        <w:fldChar w:fldCharType="separate"/>
      </w:r>
      <w:r w:rsidR="0027065E" w:rsidRPr="00747468">
        <w:rPr>
          <w:rStyle w:val="Hyperlink"/>
        </w:rPr>
        <w:t>http://www.geonovum.nl/sites/default/files/Geometrieinmodelengml_1.0.pdf</w:t>
      </w:r>
      <w:r w:rsidR="00D25D0C">
        <w:rPr>
          <w:rStyle w:val="Hyperlink"/>
        </w:rPr>
        <w:fldChar w:fldCharType="end"/>
      </w:r>
      <w:r w:rsidR="0027065E">
        <w:t xml:space="preserve"> </w:t>
      </w:r>
    </w:p>
    <w:p w:rsidR="00D372E2" w:rsidRPr="00FD2140" w:rsidRDefault="00D372E2" w:rsidP="00D372E2">
      <w:pPr>
        <w:pStyle w:val="Hoofdstukx"/>
        <w:pageBreakBefore/>
        <w:spacing w:line="240" w:lineRule="atLeast"/>
      </w:pPr>
    </w:p>
    <w:p w:rsidR="00D372E2" w:rsidRDefault="00D372E2" w:rsidP="00D372E2">
      <w:pPr>
        <w:pStyle w:val="Hoofdstuktitel"/>
        <w:spacing w:line="240" w:lineRule="atLeast"/>
      </w:pPr>
      <w:bookmarkStart w:id="1678" w:name="_Toc473473929"/>
      <w:r>
        <w:t xml:space="preserve">Bijlage </w:t>
      </w:r>
      <w:r w:rsidR="00D955F6">
        <w:t>1: IMKL1.1 (2012)</w:t>
      </w:r>
      <w:bookmarkEnd w:id="1678"/>
    </w:p>
    <w:p w:rsidR="00D372E2" w:rsidRPr="007C7339" w:rsidRDefault="00D955F6" w:rsidP="00D955F6">
      <w:pPr>
        <w:pStyle w:val="Inleidingnatitel"/>
        <w:spacing w:line="240" w:lineRule="atLeast"/>
        <w:jc w:val="left"/>
      </w:pPr>
      <w:r w:rsidRPr="003D7D17">
        <w:rPr>
          <w:sz w:val="20"/>
        </w:rPr>
        <w:object w:dxaOrig="7197" w:dyaOrig="53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in;height:435.75pt" o:ole="">
            <v:imagedata r:id="rId79" o:title="" croptop="3994f" cropbottom="5164f"/>
          </v:shape>
          <o:OLEObject Type="Embed" ProgID="PowerPoint.Slide.8" ShapeID="_x0000_i1025" DrawAspect="Content" ObjectID="_1547881174" r:id="rId80"/>
        </w:object>
      </w:r>
    </w:p>
    <w:p w:rsidR="00D955F6" w:rsidRDefault="00D955F6" w:rsidP="00D372E2">
      <w:pPr>
        <w:spacing w:line="240" w:lineRule="atLeast"/>
        <w:jc w:val="left"/>
        <w:sectPr w:rsidR="00D955F6" w:rsidSect="00D955F6">
          <w:pgSz w:w="16838" w:h="11906" w:orient="landscape" w:code="9"/>
          <w:pgMar w:top="720" w:right="720" w:bottom="720" w:left="720" w:header="0" w:footer="57" w:gutter="0"/>
          <w:cols w:space="708"/>
          <w:docGrid w:linePitch="360"/>
        </w:sectPr>
      </w:pPr>
    </w:p>
    <w:p w:rsidR="00D372E2" w:rsidRPr="007C7339" w:rsidRDefault="00D372E2" w:rsidP="00D372E2">
      <w:pPr>
        <w:pStyle w:val="Hoofdstukx"/>
        <w:pageBreakBefore/>
        <w:spacing w:line="240" w:lineRule="atLeast"/>
      </w:pPr>
    </w:p>
    <w:p w:rsidR="00D372E2" w:rsidRDefault="00D372E2" w:rsidP="00D372E2">
      <w:pPr>
        <w:pStyle w:val="Hoofdstuktitel"/>
        <w:spacing w:line="240" w:lineRule="atLeast"/>
      </w:pPr>
      <w:bookmarkStart w:id="1679" w:name="_Toc473473930"/>
      <w:r>
        <w:t xml:space="preserve">Bijlage </w:t>
      </w:r>
      <w:r w:rsidR="00D955F6">
        <w:t xml:space="preserve">2: IMKL2015 </w:t>
      </w:r>
      <w:proofErr w:type="spellStart"/>
      <w:r w:rsidR="00932116">
        <w:t>waardelijst</w:t>
      </w:r>
      <w:r w:rsidR="00D955F6">
        <w:t>en</w:t>
      </w:r>
      <w:proofErr w:type="spellEnd"/>
      <w:r w:rsidR="00D955F6">
        <w:t>.</w:t>
      </w:r>
      <w:bookmarkEnd w:id="1679"/>
    </w:p>
    <w:p w:rsidR="00D372E2" w:rsidRDefault="00D955F6" w:rsidP="00D372E2">
      <w:r>
        <w:t xml:space="preserve">OPMERKING: </w:t>
      </w:r>
      <w:r w:rsidRPr="00D955F6">
        <w:t>Opgenomen in apart document.</w:t>
      </w:r>
    </w:p>
    <w:p w:rsidR="002A0ED0" w:rsidRDefault="002A0ED0" w:rsidP="00D372E2"/>
    <w:p w:rsidR="002A0ED0" w:rsidRDefault="002A0ED0" w:rsidP="00D372E2"/>
    <w:p w:rsidR="00921722" w:rsidRDefault="00921722" w:rsidP="00D372E2"/>
    <w:p w:rsidR="00921722" w:rsidRDefault="00921722" w:rsidP="00D372E2"/>
    <w:p w:rsidR="00921722" w:rsidRDefault="00921722" w:rsidP="00D372E2"/>
    <w:p w:rsidR="002A0ED0" w:rsidRDefault="002A0ED0" w:rsidP="002A0ED0">
      <w:pPr>
        <w:spacing w:line="240" w:lineRule="auto"/>
        <w:jc w:val="left"/>
      </w:pPr>
    </w:p>
    <w:p w:rsidR="002A0ED0" w:rsidRDefault="002A0ED0" w:rsidP="00D372E2"/>
    <w:p w:rsidR="00D372E2" w:rsidRDefault="00D372E2" w:rsidP="00D955F6">
      <w:pPr>
        <w:pStyle w:val="Hoofdstukx"/>
      </w:pPr>
    </w:p>
    <w:p w:rsidR="00D955F6" w:rsidRDefault="00D955F6" w:rsidP="00D955F6">
      <w:pPr>
        <w:pStyle w:val="Hoofdstuktitel"/>
      </w:pPr>
      <w:bookmarkStart w:id="1680" w:name="_Toc473473931"/>
      <w:r>
        <w:t xml:space="preserve">Bijlage </w:t>
      </w:r>
      <w:r w:rsidR="00E51DFC">
        <w:t>3</w:t>
      </w:r>
      <w:r>
        <w:t xml:space="preserve">: </w:t>
      </w:r>
      <w:r w:rsidR="00E51DFC">
        <w:t>Toelichting op geometriemodel.</w:t>
      </w:r>
      <w:bookmarkEnd w:id="1680"/>
    </w:p>
    <w:p w:rsidR="00A11BC4" w:rsidRDefault="00971241">
      <w:pPr>
        <w:contextualSpacing/>
      </w:pPr>
      <w:r w:rsidRPr="003657E7">
        <w:t>Het geometriemodel van IMKL</w:t>
      </w:r>
      <w:r w:rsidR="004E2E87" w:rsidRPr="003657E7">
        <w:t xml:space="preserve"> </w:t>
      </w:r>
      <w:r w:rsidRPr="003657E7">
        <w:t>is gebaseerd op het netwerk model van INSPIRE. De volgende aspecten typeren de toepassing van het netwerk model in IMKL2015.</w:t>
      </w:r>
    </w:p>
    <w:p w:rsidR="00A11BC4" w:rsidRDefault="00A11BC4">
      <w:pPr>
        <w:contextualSpacing/>
      </w:pPr>
    </w:p>
    <w:p w:rsidR="00A11BC4" w:rsidRDefault="00971241">
      <w:pPr>
        <w:pStyle w:val="Lijstalinea"/>
        <w:numPr>
          <w:ilvl w:val="0"/>
          <w:numId w:val="45"/>
        </w:numPr>
      </w:pPr>
      <w:r w:rsidRPr="00971241">
        <w:t>de geometrie wordt gedefinieerd in het netwerk model;</w:t>
      </w:r>
    </w:p>
    <w:p w:rsidR="00A11BC4" w:rsidRDefault="00971241">
      <w:pPr>
        <w:pStyle w:val="Lijstalinea"/>
        <w:numPr>
          <w:ilvl w:val="0"/>
          <w:numId w:val="45"/>
        </w:numPr>
      </w:pPr>
      <w:r w:rsidRPr="00971241">
        <w:t xml:space="preserve">geometrie wordt gerealiseerd door de </w:t>
      </w:r>
      <w:proofErr w:type="spellStart"/>
      <w:r w:rsidRPr="00971241">
        <w:t>objectypen</w:t>
      </w:r>
      <w:proofErr w:type="spellEnd"/>
      <w:r w:rsidRPr="00971241">
        <w:t xml:space="preserve"> Link en Node;</w:t>
      </w:r>
    </w:p>
    <w:p w:rsidR="00A11BC4" w:rsidRDefault="00971241">
      <w:pPr>
        <w:pStyle w:val="Lijstalinea"/>
        <w:numPr>
          <w:ilvl w:val="0"/>
          <w:numId w:val="45"/>
        </w:numPr>
      </w:pPr>
      <w:r w:rsidRPr="00971241">
        <w:t>geometrische primitieven zijn punten of lijnen;</w:t>
      </w:r>
    </w:p>
    <w:p w:rsidR="00A11BC4" w:rsidRDefault="00971241">
      <w:pPr>
        <w:pStyle w:val="Lijstalinea"/>
        <w:numPr>
          <w:ilvl w:val="0"/>
          <w:numId w:val="45"/>
        </w:numPr>
      </w:pPr>
      <w:r w:rsidRPr="00971241">
        <w:t xml:space="preserve">een </w:t>
      </w:r>
      <w:proofErr w:type="spellStart"/>
      <w:r w:rsidRPr="00971241">
        <w:t>IMKL:KabelOfleiding</w:t>
      </w:r>
      <w:proofErr w:type="spellEnd"/>
      <w:r w:rsidRPr="00971241">
        <w:t xml:space="preserve"> is een </w:t>
      </w:r>
      <w:proofErr w:type="spellStart"/>
      <w:r w:rsidRPr="00971241">
        <w:t>UtilityLinkSet</w:t>
      </w:r>
      <w:proofErr w:type="spellEnd"/>
      <w:r w:rsidRPr="00971241">
        <w:t>;</w:t>
      </w:r>
    </w:p>
    <w:p w:rsidR="00A11BC4" w:rsidRDefault="00971241">
      <w:pPr>
        <w:pStyle w:val="Lijstalinea"/>
        <w:numPr>
          <w:ilvl w:val="0"/>
          <w:numId w:val="45"/>
        </w:numPr>
      </w:pPr>
      <w:r w:rsidRPr="00971241">
        <w:t xml:space="preserve">Een </w:t>
      </w:r>
      <w:proofErr w:type="spellStart"/>
      <w:r w:rsidRPr="00971241">
        <w:t>UtilityLinkSet</w:t>
      </w:r>
      <w:proofErr w:type="spellEnd"/>
      <w:r w:rsidRPr="00971241">
        <w:t xml:space="preserve"> verwijst naar 1..* Links;</w:t>
      </w:r>
    </w:p>
    <w:p w:rsidR="00A11BC4" w:rsidRDefault="00971241">
      <w:pPr>
        <w:pStyle w:val="Lijstalinea"/>
        <w:numPr>
          <w:ilvl w:val="0"/>
          <w:numId w:val="45"/>
        </w:numPr>
      </w:pPr>
      <w:r w:rsidRPr="00971241">
        <w:t xml:space="preserve">Een </w:t>
      </w:r>
      <w:proofErr w:type="spellStart"/>
      <w:r w:rsidRPr="00971241">
        <w:t>IMKL:Leidingelement</w:t>
      </w:r>
      <w:proofErr w:type="spellEnd"/>
      <w:r w:rsidRPr="00971241">
        <w:t xml:space="preserve"> is een Node;</w:t>
      </w:r>
    </w:p>
    <w:p w:rsidR="00A11BC4" w:rsidRDefault="00971241">
      <w:pPr>
        <w:pStyle w:val="Lijstalinea"/>
        <w:numPr>
          <w:ilvl w:val="0"/>
          <w:numId w:val="45"/>
        </w:numPr>
      </w:pPr>
      <w:r w:rsidRPr="00971241">
        <w:t>Het netwerk model bestaat uit een optionele relatie tussen Node en Link;</w:t>
      </w:r>
    </w:p>
    <w:p w:rsidR="00A11BC4" w:rsidRDefault="00971241">
      <w:pPr>
        <w:pStyle w:val="Lijstalinea"/>
        <w:numPr>
          <w:ilvl w:val="0"/>
          <w:numId w:val="45"/>
        </w:numPr>
      </w:pPr>
      <w:r w:rsidRPr="00971241">
        <w:t xml:space="preserve">Een </w:t>
      </w:r>
      <w:proofErr w:type="spellStart"/>
      <w:r w:rsidRPr="00971241">
        <w:t>LinkSquence</w:t>
      </w:r>
      <w:proofErr w:type="spellEnd"/>
      <w:r w:rsidRPr="00971241">
        <w:t xml:space="preserve"> bevat </w:t>
      </w:r>
      <w:proofErr w:type="spellStart"/>
      <w:r w:rsidRPr="00971241">
        <w:t>DirectedLinks</w:t>
      </w:r>
      <w:proofErr w:type="spellEnd"/>
      <w:r w:rsidRPr="00971241">
        <w:t xml:space="preserve"> en wordt gebruikt om een route in een netwerk aan te geven.</w:t>
      </w:r>
    </w:p>
    <w:p w:rsidR="00A11BC4" w:rsidRDefault="00A11BC4">
      <w:pPr>
        <w:pStyle w:val="Lijstalinea"/>
      </w:pPr>
    </w:p>
    <w:p w:rsidR="00A11BC4" w:rsidRDefault="00971241">
      <w:pPr>
        <w:contextualSpacing/>
      </w:pPr>
      <w:r w:rsidRPr="00971241">
        <w:t xml:space="preserve">Punt 5 maakt dat er een verwijzing is van een IMKL </w:t>
      </w:r>
      <w:proofErr w:type="spellStart"/>
      <w:r w:rsidRPr="00971241">
        <w:t>informatielement</w:t>
      </w:r>
      <w:proofErr w:type="spellEnd"/>
      <w:r w:rsidRPr="00971241">
        <w:t xml:space="preserve">, bijvoorbeeld een elektriciteitskabel naar een Link (en dus de geometrie) en niet andersom. Punt 7, de optionele relatie tussen links en </w:t>
      </w:r>
      <w:proofErr w:type="spellStart"/>
      <w:r w:rsidRPr="00971241">
        <w:t>nodes</w:t>
      </w:r>
      <w:proofErr w:type="spellEnd"/>
      <w:r w:rsidRPr="00971241">
        <w:t xml:space="preserve"> maakt dat er verschillende niveaus van het toepassen van netwerktopologie zijn.</w:t>
      </w:r>
      <w:r w:rsidR="00702D6F">
        <w:t xml:space="preserve"> Voorlopig gaan we er van uit dat al deze versies toegepast kunnen worden. Voor de uitleg daarvan een voorbeeld van een </w:t>
      </w:r>
      <w:r w:rsidR="00306157">
        <w:t xml:space="preserve">leiding </w:t>
      </w:r>
      <w:r w:rsidR="00702D6F">
        <w:t xml:space="preserve">met een aantal </w:t>
      </w:r>
      <w:proofErr w:type="spellStart"/>
      <w:r w:rsidR="00702D6F">
        <w:t>nodes</w:t>
      </w:r>
      <w:proofErr w:type="spellEnd"/>
      <w:r w:rsidR="00306157">
        <w:t xml:space="preserve"> (leidingelementen)</w:t>
      </w:r>
      <w:r w:rsidR="00702D6F">
        <w:t xml:space="preserve">. A en J zijn begin en eindpunt van de </w:t>
      </w:r>
      <w:r w:rsidR="00306157">
        <w:t xml:space="preserve">leiding; </w:t>
      </w:r>
      <w:r w:rsidR="00702D6F">
        <w:t>B tot en met I zijn aansluitingen met aftakkingen.</w:t>
      </w:r>
    </w:p>
    <w:p w:rsidR="00A11BC4" w:rsidRDefault="00A11BC4">
      <w:pPr>
        <w:contextualSpacing/>
      </w:pPr>
    </w:p>
    <w:p w:rsidR="00A11BC4" w:rsidRDefault="00855A12">
      <w:pPr>
        <w:contextualSpacing/>
        <w:rPr>
          <w:noProof/>
        </w:rPr>
      </w:pPr>
      <w:r>
        <w:rPr>
          <w:noProof/>
        </w:rPr>
        <w:drawing>
          <wp:anchor distT="0" distB="0" distL="114300" distR="114300" simplePos="0" relativeHeight="251630592" behindDoc="0" locked="0" layoutInCell="1" allowOverlap="1">
            <wp:simplePos x="0" y="0"/>
            <wp:positionH relativeFrom="column">
              <wp:posOffset>24130</wp:posOffset>
            </wp:positionH>
            <wp:positionV relativeFrom="paragraph">
              <wp:posOffset>21590</wp:posOffset>
            </wp:positionV>
            <wp:extent cx="5492750" cy="1181735"/>
            <wp:effectExtent l="19050" t="0" r="0" b="0"/>
            <wp:wrapTopAndBottom/>
            <wp:docPr id="6" name="Afbeelding 1"/>
            <wp:cNvGraphicFramePr/>
            <a:graphic xmlns:a="http://schemas.openxmlformats.org/drawingml/2006/main">
              <a:graphicData uri="http://schemas.openxmlformats.org/drawingml/2006/picture">
                <pic:pic xmlns:pic="http://schemas.openxmlformats.org/drawingml/2006/picture">
                  <pic:nvPicPr>
                    <pic:cNvPr id="41985" name="Picture 1"/>
                    <pic:cNvPicPr>
                      <a:picLocks noChangeAspect="1" noChangeArrowheads="1"/>
                    </pic:cNvPicPr>
                  </pic:nvPicPr>
                  <pic:blipFill>
                    <a:blip r:embed="rId81" cstate="print"/>
                    <a:srcRect/>
                    <a:stretch>
                      <a:fillRect/>
                    </a:stretch>
                  </pic:blipFill>
                  <pic:spPr bwMode="auto">
                    <a:xfrm>
                      <a:off x="0" y="0"/>
                      <a:ext cx="5492750" cy="1181735"/>
                    </a:xfrm>
                    <a:prstGeom prst="rect">
                      <a:avLst/>
                    </a:prstGeom>
                    <a:noFill/>
                    <a:ln w="9525">
                      <a:noFill/>
                      <a:miter lim="800000"/>
                      <a:headEnd/>
                      <a:tailEnd/>
                    </a:ln>
                  </pic:spPr>
                </pic:pic>
              </a:graphicData>
            </a:graphic>
          </wp:anchor>
        </w:drawing>
      </w: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971241">
      <w:pPr>
        <w:contextualSpacing/>
        <w:rPr>
          <w:b/>
        </w:rPr>
      </w:pPr>
      <w:r w:rsidRPr="00971241">
        <w:rPr>
          <w:b/>
        </w:rPr>
        <w:lastRenderedPageBreak/>
        <w:t>Versie 1: Netwerktopologie volledig toegepast.</w:t>
      </w:r>
    </w:p>
    <w:p w:rsidR="00A11BC4" w:rsidRDefault="00855A12">
      <w:pPr>
        <w:contextualSpacing/>
      </w:pPr>
      <w:r>
        <w:rPr>
          <w:noProof/>
        </w:rPr>
        <w:drawing>
          <wp:anchor distT="0" distB="0" distL="114300" distR="114300" simplePos="0" relativeHeight="251632640" behindDoc="0" locked="0" layoutInCell="1" allowOverlap="1">
            <wp:simplePos x="0" y="0"/>
            <wp:positionH relativeFrom="column">
              <wp:posOffset>-53975</wp:posOffset>
            </wp:positionH>
            <wp:positionV relativeFrom="paragraph">
              <wp:posOffset>558800</wp:posOffset>
            </wp:positionV>
            <wp:extent cx="5492750" cy="3596640"/>
            <wp:effectExtent l="19050" t="0" r="0" b="0"/>
            <wp:wrapTopAndBottom/>
            <wp:docPr id="28" name="Objec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51515" cy="5458916"/>
                      <a:chOff x="251520" y="1124744"/>
                      <a:chExt cx="8351515" cy="5458916"/>
                    </a:xfrm>
                  </a:grpSpPr>
                  <a:grpSp>
                    <a:nvGrpSpPr>
                      <a:cNvPr id="229" name="Groep 228"/>
                      <a:cNvGrpSpPr/>
                    </a:nvGrpSpPr>
                    <a:grpSpPr>
                      <a:xfrm>
                        <a:off x="251520" y="1124744"/>
                        <a:ext cx="8351515" cy="5458916"/>
                        <a:chOff x="251520" y="1124744"/>
                        <a:chExt cx="8351515" cy="5458916"/>
                      </a:xfrm>
                    </a:grpSpPr>
                    <a:grpSp>
                      <a:nvGrpSpPr>
                        <a:cNvPr id="3" name="Groep 85"/>
                        <a:cNvGrpSpPr/>
                      </a:nvGrpSpPr>
                      <a:grpSpPr>
                        <a:xfrm>
                          <a:off x="1547664" y="5517232"/>
                          <a:ext cx="5472608" cy="169168"/>
                          <a:chOff x="1691680" y="4725144"/>
                          <a:chExt cx="5472608" cy="169168"/>
                        </a:xfrm>
                      </a:grpSpPr>
                      <a:sp>
                        <a:nvSpPr>
                          <a:cNvPr id="87" name="Stroomdiagram: Verbindingslijn 86"/>
                          <a:cNvSpPr/>
                        </a:nvSpPr>
                        <a:spPr>
                          <a:xfrm>
                            <a:off x="1691680" y="4725144"/>
                            <a:ext cx="144016" cy="169168"/>
                          </a:xfrm>
                          <a:prstGeom prst="flowChartConnector">
                            <a:avLst/>
                          </a:prstGeom>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a:p>
                          </a:txBody>
                          <a:useSpRect/>
                        </a:txSp>
                        <a:style>
                          <a:lnRef idx="2">
                            <a:schemeClr val="accent1">
                              <a:shade val="50000"/>
                            </a:schemeClr>
                          </a:lnRef>
                          <a:fillRef idx="1">
                            <a:schemeClr val="accent1"/>
                          </a:fillRef>
                          <a:effectRef idx="0">
                            <a:schemeClr val="accent1"/>
                          </a:effectRef>
                          <a:fontRef idx="minor">
                            <a:schemeClr val="lt1"/>
                          </a:fontRef>
                        </a:style>
                      </a:sp>
                      <a:sp>
                        <a:nvSpPr>
                          <a:cNvPr id="88" name="Stroomdiagram: Verbindingslijn 87"/>
                          <a:cNvSpPr/>
                        </a:nvSpPr>
                        <a:spPr>
                          <a:xfrm>
                            <a:off x="3203848" y="4725144"/>
                            <a:ext cx="144016" cy="169168"/>
                          </a:xfrm>
                          <a:prstGeom prst="flowChartConnector">
                            <a:avLst/>
                          </a:prstGeom>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a:p>
                          </a:txBody>
                          <a:useSpRect/>
                        </a:txSp>
                        <a:style>
                          <a:lnRef idx="2">
                            <a:schemeClr val="accent1">
                              <a:shade val="50000"/>
                            </a:schemeClr>
                          </a:lnRef>
                          <a:fillRef idx="1">
                            <a:schemeClr val="accent1"/>
                          </a:fillRef>
                          <a:effectRef idx="0">
                            <a:schemeClr val="accent1"/>
                          </a:effectRef>
                          <a:fontRef idx="minor">
                            <a:schemeClr val="lt1"/>
                          </a:fontRef>
                        </a:style>
                      </a:sp>
                      <a:sp>
                        <a:nvSpPr>
                          <a:cNvPr id="89" name="Stroomdiagram: Verbindingslijn 88"/>
                          <a:cNvSpPr/>
                        </a:nvSpPr>
                        <a:spPr>
                          <a:xfrm>
                            <a:off x="4067944" y="4725144"/>
                            <a:ext cx="144016" cy="169168"/>
                          </a:xfrm>
                          <a:prstGeom prst="flowChartConnector">
                            <a:avLst/>
                          </a:prstGeom>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a:p>
                          </a:txBody>
                          <a:useSpRect/>
                        </a:txSp>
                        <a:style>
                          <a:lnRef idx="2">
                            <a:schemeClr val="accent1">
                              <a:shade val="50000"/>
                            </a:schemeClr>
                          </a:lnRef>
                          <a:fillRef idx="1">
                            <a:schemeClr val="accent1"/>
                          </a:fillRef>
                          <a:effectRef idx="0">
                            <a:schemeClr val="accent1"/>
                          </a:effectRef>
                          <a:fontRef idx="minor">
                            <a:schemeClr val="lt1"/>
                          </a:fontRef>
                        </a:style>
                      </a:sp>
                      <a:sp>
                        <a:nvSpPr>
                          <a:cNvPr id="90" name="Stroomdiagram: Verbindingslijn 89"/>
                          <a:cNvSpPr/>
                        </a:nvSpPr>
                        <a:spPr>
                          <a:xfrm>
                            <a:off x="4788024" y="4725144"/>
                            <a:ext cx="144016" cy="169168"/>
                          </a:xfrm>
                          <a:prstGeom prst="flowChartConnector">
                            <a:avLst/>
                          </a:prstGeom>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a:p>
                          </a:txBody>
                          <a:useSpRect/>
                        </a:txSp>
                        <a:style>
                          <a:lnRef idx="2">
                            <a:schemeClr val="accent1">
                              <a:shade val="50000"/>
                            </a:schemeClr>
                          </a:lnRef>
                          <a:fillRef idx="1">
                            <a:schemeClr val="accent1"/>
                          </a:fillRef>
                          <a:effectRef idx="0">
                            <a:schemeClr val="accent1"/>
                          </a:effectRef>
                          <a:fontRef idx="minor">
                            <a:schemeClr val="lt1"/>
                          </a:fontRef>
                        </a:style>
                      </a:sp>
                      <a:sp>
                        <a:nvSpPr>
                          <a:cNvPr id="91" name="Stroomdiagram: Verbindingslijn 90"/>
                          <a:cNvSpPr/>
                        </a:nvSpPr>
                        <a:spPr>
                          <a:xfrm>
                            <a:off x="5580112" y="4725144"/>
                            <a:ext cx="144016" cy="169168"/>
                          </a:xfrm>
                          <a:prstGeom prst="flowChartConnector">
                            <a:avLst/>
                          </a:prstGeom>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a:p>
                          </a:txBody>
                          <a:useSpRect/>
                        </a:txSp>
                        <a:style>
                          <a:lnRef idx="2">
                            <a:schemeClr val="accent1">
                              <a:shade val="50000"/>
                            </a:schemeClr>
                          </a:lnRef>
                          <a:fillRef idx="1">
                            <a:schemeClr val="accent1"/>
                          </a:fillRef>
                          <a:effectRef idx="0">
                            <a:schemeClr val="accent1"/>
                          </a:effectRef>
                          <a:fontRef idx="minor">
                            <a:schemeClr val="lt1"/>
                          </a:fontRef>
                        </a:style>
                      </a:sp>
                      <a:sp>
                        <a:nvSpPr>
                          <a:cNvPr id="92" name="Stroomdiagram: Verbindingslijn 91"/>
                          <a:cNvSpPr/>
                        </a:nvSpPr>
                        <a:spPr>
                          <a:xfrm>
                            <a:off x="6300192" y="4725144"/>
                            <a:ext cx="144016" cy="169168"/>
                          </a:xfrm>
                          <a:prstGeom prst="flowChartConnector">
                            <a:avLst/>
                          </a:prstGeom>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a:p>
                          </a:txBody>
                          <a:useSpRect/>
                        </a:txSp>
                        <a:style>
                          <a:lnRef idx="2">
                            <a:schemeClr val="accent1">
                              <a:shade val="50000"/>
                            </a:schemeClr>
                          </a:lnRef>
                          <a:fillRef idx="1">
                            <a:schemeClr val="accent1"/>
                          </a:fillRef>
                          <a:effectRef idx="0">
                            <a:schemeClr val="accent1"/>
                          </a:effectRef>
                          <a:fontRef idx="minor">
                            <a:schemeClr val="lt1"/>
                          </a:fontRef>
                        </a:style>
                      </a:sp>
                      <a:sp>
                        <a:nvSpPr>
                          <a:cNvPr id="93" name="Stroomdiagram: Verbindingslijn 92"/>
                          <a:cNvSpPr/>
                        </a:nvSpPr>
                        <a:spPr>
                          <a:xfrm>
                            <a:off x="7020272" y="4725144"/>
                            <a:ext cx="144016" cy="169168"/>
                          </a:xfrm>
                          <a:prstGeom prst="flowChartConnector">
                            <a:avLst/>
                          </a:prstGeom>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a:p>
                          </a:txBody>
                          <a:useSpRect/>
                        </a:txSp>
                        <a:style>
                          <a:lnRef idx="2">
                            <a:schemeClr val="accent1">
                              <a:shade val="50000"/>
                            </a:schemeClr>
                          </a:lnRef>
                          <a:fillRef idx="1">
                            <a:schemeClr val="accent1"/>
                          </a:fillRef>
                          <a:effectRef idx="0">
                            <a:schemeClr val="accent1"/>
                          </a:effectRef>
                          <a:fontRef idx="minor">
                            <a:schemeClr val="lt1"/>
                          </a:fontRef>
                        </a:style>
                      </a:sp>
                      <a:sp>
                        <a:nvSpPr>
                          <a:cNvPr id="94" name="Stroomdiagram: Verbindingslijn 93"/>
                          <a:cNvSpPr/>
                        </a:nvSpPr>
                        <a:spPr>
                          <a:xfrm>
                            <a:off x="2483768" y="4725144"/>
                            <a:ext cx="144016" cy="169168"/>
                          </a:xfrm>
                          <a:prstGeom prst="flowChartConnector">
                            <a:avLst/>
                          </a:prstGeom>
                        </a:spPr>
                        <a:txSp>
                          <a:txBody>
                            <a:bodyPr rtlCol="0" anchor="ctr"/>
                            <a:lstStyle>
                              <a:defPPr>
                                <a:defRPr lang="nl-NL"/>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nl-NL"/>
                            </a:p>
                          </a:txBody>
                          <a:useSpRect/>
                        </a:txSp>
                        <a:style>
                          <a:lnRef idx="2">
                            <a:schemeClr val="accent1">
                              <a:shade val="50000"/>
                            </a:schemeClr>
                          </a:lnRef>
                          <a:fillRef idx="1">
                            <a:schemeClr val="accent1"/>
                          </a:fillRef>
                          <a:effectRef idx="0">
                            <a:schemeClr val="accent1"/>
                          </a:effectRef>
                          <a:fontRef idx="minor">
                            <a:schemeClr val="lt1"/>
                          </a:fontRef>
                        </a:style>
                      </a:sp>
                    </a:grpSp>
                    <a:cxnSp>
                      <a:nvCxnSpPr>
                        <a:cNvPr id="96" name="Rechte verbindingslijn met pijl 95"/>
                        <a:cNvCxnSpPr/>
                      </a:nvCxnSpPr>
                      <a:spPr>
                        <a:xfrm flipV="1">
                          <a:off x="4067944" y="2348880"/>
                          <a:ext cx="216024" cy="216024"/>
                        </a:xfrm>
                        <a:prstGeom prst="straightConnector1">
                          <a:avLst/>
                        </a:prstGeom>
                        <a:ln w="12700">
                          <a:solidFill>
                            <a:schemeClr val="tx1"/>
                          </a:solidFill>
                          <a:headEnd type="triangle"/>
                          <a:tailEnd type="none"/>
                        </a:ln>
                      </a:spPr>
                      <a:style>
                        <a:lnRef idx="1">
                          <a:schemeClr val="accent1"/>
                        </a:lnRef>
                        <a:fillRef idx="0">
                          <a:schemeClr val="accent1"/>
                        </a:fillRef>
                        <a:effectRef idx="0">
                          <a:schemeClr val="accent1"/>
                        </a:effectRef>
                        <a:fontRef idx="minor">
                          <a:schemeClr val="tx1"/>
                        </a:fontRef>
                      </a:style>
                    </a:cxnSp>
                    <a:cxnSp>
                      <a:nvCxnSpPr>
                        <a:cNvPr id="97" name="Rechte verbindingslijn met pijl 96"/>
                        <a:cNvCxnSpPr/>
                      </a:nvCxnSpPr>
                      <a:spPr>
                        <a:xfrm>
                          <a:off x="4355976" y="2348880"/>
                          <a:ext cx="207640" cy="207640"/>
                        </a:xfrm>
                        <a:prstGeom prst="straightConnector1">
                          <a:avLst/>
                        </a:prstGeom>
                        <a:ln w="12700">
                          <a:solidFill>
                            <a:schemeClr val="tx1"/>
                          </a:solidFill>
                          <a:headEnd type="none"/>
                          <a:tailEnd type="triangle"/>
                        </a:ln>
                      </a:spPr>
                      <a:style>
                        <a:lnRef idx="1">
                          <a:schemeClr val="accent1"/>
                        </a:lnRef>
                        <a:fillRef idx="0">
                          <a:schemeClr val="accent1"/>
                        </a:fillRef>
                        <a:effectRef idx="0">
                          <a:schemeClr val="accent1"/>
                        </a:effectRef>
                        <a:fontRef idx="minor">
                          <a:schemeClr val="tx1"/>
                        </a:fontRef>
                      </a:style>
                    </a:cxnSp>
                    <a:grpSp>
                      <a:nvGrpSpPr>
                        <a:cNvPr id="6" name="Groep 100"/>
                        <a:cNvGrpSpPr/>
                      </a:nvGrpSpPr>
                      <a:grpSpPr>
                        <a:xfrm>
                          <a:off x="539552" y="1124744"/>
                          <a:ext cx="8063483" cy="5458916"/>
                          <a:chOff x="539552" y="1124744"/>
                          <a:chExt cx="8063483" cy="5458916"/>
                        </a:xfrm>
                      </a:grpSpPr>
                      <a:cxnSp>
                        <a:nvCxnSpPr>
                          <a:cNvPr id="102" name="Rechte verbindingslijn 101"/>
                          <a:cNvCxnSpPr/>
                        </a:nvCxnSpPr>
                        <a:spPr>
                          <a:xfrm>
                            <a:off x="4860032" y="1916832"/>
                            <a:ext cx="1656184" cy="0"/>
                          </a:xfrm>
                          <a:prstGeom prst="line">
                            <a:avLst/>
                          </a:prstGeom>
                          <a:ln>
                            <a:headEnd type="arrow" w="lg" len="lg"/>
                          </a:ln>
                        </a:spPr>
                        <a:style>
                          <a:lnRef idx="1">
                            <a:schemeClr val="accent1"/>
                          </a:lnRef>
                          <a:fillRef idx="0">
                            <a:schemeClr val="accent1"/>
                          </a:fillRef>
                          <a:effectRef idx="0">
                            <a:schemeClr val="accent1"/>
                          </a:effectRef>
                          <a:fontRef idx="minor">
                            <a:schemeClr val="tx1"/>
                          </a:fontRef>
                        </a:style>
                      </a:cxnSp>
                      <a:pic>
                        <a:nvPicPr>
                          <a:cNvPr id="47" name="Picture 1"/>
                          <a:cNvPicPr>
                            <a:picLocks noChangeAspect="1" noChangeArrowheads="1"/>
                          </a:cNvPicPr>
                        </a:nvPicPr>
                        <a:blipFill>
                          <a:blip r:embed="rId81" cstate="print"/>
                          <a:srcRect/>
                          <a:stretch>
                            <a:fillRect/>
                          </a:stretch>
                        </a:blipFill>
                        <a:spPr bwMode="auto">
                          <a:xfrm>
                            <a:off x="611560" y="4869160"/>
                            <a:ext cx="7991475" cy="1714500"/>
                          </a:xfrm>
                          <a:prstGeom prst="rect">
                            <a:avLst/>
                          </a:prstGeom>
                          <a:noFill/>
                          <a:ln w="9525">
                            <a:noFill/>
                            <a:miter lim="800000"/>
                            <a:headEnd/>
                            <a:tailEnd/>
                          </a:ln>
                        </a:spPr>
                      </a:pic>
                      <a:grpSp>
                        <a:nvGrpSpPr>
                          <a:cNvPr id="10" name="Groep 94"/>
                          <a:cNvGrpSpPr/>
                        </a:nvGrpSpPr>
                        <a:grpSpPr>
                          <a:xfrm>
                            <a:off x="539552" y="1844824"/>
                            <a:ext cx="7738254" cy="2365231"/>
                            <a:chOff x="539552" y="2564904"/>
                            <a:chExt cx="7738254" cy="2365231"/>
                          </a:xfrm>
                        </a:grpSpPr>
                        <a:sp>
                          <a:nvSpPr>
                            <a:cNvPr id="4" name="Tekstvak 3"/>
                            <a:cNvSpPr txBox="1"/>
                          </a:nvSpPr>
                          <a:spPr>
                            <a:xfrm>
                              <a:off x="3779912" y="2564904"/>
                              <a:ext cx="1127232" cy="369332"/>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b="1" dirty="0" smtClean="0">
                                    <a:latin typeface="Verdana" pitchFamily="34" charset="0"/>
                                    <a:ea typeface="Verdana" pitchFamily="34" charset="0"/>
                                    <a:cs typeface="Verdana" pitchFamily="34" charset="0"/>
                                  </a:rPr>
                                  <a:t>Linkset</a:t>
                                </a:r>
                                <a:endParaRPr lang="nl-NL" b="1" dirty="0">
                                  <a:latin typeface="Verdana" pitchFamily="34" charset="0"/>
                                  <a:ea typeface="Verdana" pitchFamily="34" charset="0"/>
                                  <a:cs typeface="Verdana" pitchFamily="34" charset="0"/>
                                </a:endParaRPr>
                              </a:p>
                            </a:txBody>
                            <a:useSpRect/>
                          </a:txSp>
                        </a:sp>
                        <a:sp>
                          <a:nvSpPr>
                            <a:cNvPr id="7" name="Tekstvak 6"/>
                            <a:cNvSpPr txBox="1"/>
                          </a:nvSpPr>
                          <a:spPr>
                            <a:xfrm>
                              <a:off x="971600" y="3501008"/>
                              <a:ext cx="546945"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8" name="Tekstvak 7"/>
                            <a:cNvSpPr txBox="1"/>
                          </a:nvSpPr>
                          <a:spPr>
                            <a:xfrm>
                              <a:off x="1691680" y="3501008"/>
                              <a:ext cx="546945"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9" name="Tekstvak 8"/>
                            <a:cNvSpPr txBox="1"/>
                          </a:nvSpPr>
                          <a:spPr>
                            <a:xfrm>
                              <a:off x="1331640" y="4005064"/>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2" name="Tekstvak 9"/>
                            <a:cNvSpPr txBox="1"/>
                          </a:nvSpPr>
                          <a:spPr>
                            <a:xfrm>
                              <a:off x="2411760" y="3501008"/>
                              <a:ext cx="546945" cy="276999"/>
                            </a:xfrm>
                            <a:prstGeom prst="rect">
                              <a:avLst/>
                            </a:prstGeom>
                            <a:solidFill>
                              <a:srgbClr val="FCED24"/>
                            </a:solid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11" name="Tekstvak 10"/>
                            <a:cNvSpPr txBox="1"/>
                          </a:nvSpPr>
                          <a:spPr>
                            <a:xfrm>
                              <a:off x="4067944" y="3501008"/>
                              <a:ext cx="546945"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12" name="Tekstvak 11"/>
                            <a:cNvSpPr txBox="1"/>
                          </a:nvSpPr>
                          <a:spPr>
                            <a:xfrm>
                              <a:off x="5004048" y="3501008"/>
                              <a:ext cx="546945"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13" name="Tekstvak 12"/>
                            <a:cNvSpPr txBox="1"/>
                          </a:nvSpPr>
                          <a:spPr>
                            <a:xfrm>
                              <a:off x="5724128" y="3501008"/>
                              <a:ext cx="546945"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14" name="Tekstvak 13"/>
                            <a:cNvSpPr txBox="1"/>
                          </a:nvSpPr>
                          <a:spPr>
                            <a:xfrm>
                              <a:off x="6444208" y="3501008"/>
                              <a:ext cx="546945" cy="276999"/>
                            </a:xfrm>
                            <a:prstGeom prst="rect">
                              <a:avLst/>
                            </a:prstGeom>
                            <a:solidFill>
                              <a:srgbClr val="FCED24"/>
                            </a:solid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15" name="Tekstvak 14"/>
                            <a:cNvSpPr txBox="1"/>
                          </a:nvSpPr>
                          <a:spPr>
                            <a:xfrm>
                              <a:off x="7164288" y="3501008"/>
                              <a:ext cx="546945"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16" name="Tekstvak 15"/>
                            <a:cNvSpPr txBox="1"/>
                          </a:nvSpPr>
                          <a:spPr>
                            <a:xfrm>
                              <a:off x="2123728" y="4005064"/>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17" name="Tekstvak 16"/>
                            <a:cNvSpPr txBox="1"/>
                          </a:nvSpPr>
                          <a:spPr>
                            <a:xfrm>
                              <a:off x="6732240" y="4005064"/>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18" name="Tekstvak 17"/>
                            <a:cNvSpPr txBox="1"/>
                          </a:nvSpPr>
                          <a:spPr>
                            <a:xfrm>
                              <a:off x="5940152" y="4005064"/>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19" name="Tekstvak 18"/>
                            <a:cNvSpPr txBox="1"/>
                          </a:nvSpPr>
                          <a:spPr>
                            <a:xfrm>
                              <a:off x="5148064" y="4005064"/>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20" name="Tekstvak 19"/>
                            <a:cNvSpPr txBox="1"/>
                          </a:nvSpPr>
                          <a:spPr>
                            <a:xfrm>
                              <a:off x="2915816" y="4005064"/>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21" name="Tekstvak 20"/>
                            <a:cNvSpPr txBox="1"/>
                          </a:nvSpPr>
                          <a:spPr>
                            <a:xfrm>
                              <a:off x="7668344" y="4005064"/>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22" name="Tekstvak 21"/>
                            <a:cNvSpPr txBox="1"/>
                          </a:nvSpPr>
                          <a:spPr>
                            <a:xfrm>
                              <a:off x="539552" y="4005064"/>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grpSp>
                          <a:nvGrpSpPr>
                            <a:cNvPr id="29" name="Groep 22"/>
                            <a:cNvGrpSpPr/>
                          </a:nvGrpSpPr>
                          <a:grpSpPr>
                            <a:xfrm>
                              <a:off x="1835696" y="3789040"/>
                              <a:ext cx="495672" cy="216024"/>
                              <a:chOff x="1403648" y="2780928"/>
                              <a:chExt cx="495672" cy="216024"/>
                            </a:xfrm>
                          </a:grpSpPr>
                          <a:cxnSp>
                            <a:nvCxnSpPr>
                              <a:cNvPr id="225" name="Rechte verbindingslijn met pijl 23"/>
                              <a:cNvCxnSpPr/>
                            </a:nvCxnSpPr>
                            <a:spPr>
                              <a:xfrm flipV="1">
                                <a:off x="1403648" y="2780928"/>
                                <a:ext cx="216024" cy="216024"/>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cxnSp>
                            <a:nvCxnSpPr>
                              <a:cNvPr id="226" name="Rechte verbindingslijn met pijl 24"/>
                              <a:cNvCxnSpPr/>
                            </a:nvCxnSpPr>
                            <a:spPr>
                              <a:xfrm>
                                <a:off x="1691680" y="2780928"/>
                                <a:ext cx="207640" cy="207640"/>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grpSp>
                        <a:grpSp>
                          <a:nvGrpSpPr>
                            <a:cNvPr id="30" name="Groep 25"/>
                            <a:cNvGrpSpPr/>
                          </a:nvGrpSpPr>
                          <a:grpSpPr>
                            <a:xfrm>
                              <a:off x="971600" y="3789040"/>
                              <a:ext cx="495672" cy="216024"/>
                              <a:chOff x="1403648" y="2780928"/>
                              <a:chExt cx="495672" cy="216024"/>
                            </a:xfrm>
                          </a:grpSpPr>
                          <a:cxnSp>
                            <a:nvCxnSpPr>
                              <a:cNvPr id="28" name="Rechte verbindingslijn met pijl 26"/>
                              <a:cNvCxnSpPr/>
                            </a:nvCxnSpPr>
                            <a:spPr>
                              <a:xfrm flipV="1">
                                <a:off x="1403648" y="2780928"/>
                                <a:ext cx="216024" cy="216024"/>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cxnSp>
                            <a:nvCxnSpPr>
                              <a:cNvPr id="224" name="Rechte verbindingslijn met pijl 27"/>
                              <a:cNvCxnSpPr/>
                            </a:nvCxnSpPr>
                            <a:spPr>
                              <a:xfrm>
                                <a:off x="1691680" y="2780928"/>
                                <a:ext cx="207640" cy="207640"/>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grpSp>
                        <a:grpSp>
                          <a:nvGrpSpPr>
                            <a:cNvPr id="31" name="Groep 28"/>
                            <a:cNvGrpSpPr/>
                          </a:nvGrpSpPr>
                          <a:grpSpPr>
                            <a:xfrm>
                              <a:off x="6444208" y="3789040"/>
                              <a:ext cx="495672" cy="216024"/>
                              <a:chOff x="1403648" y="2780928"/>
                              <a:chExt cx="495672" cy="216024"/>
                            </a:xfrm>
                          </a:grpSpPr>
                          <a:cxnSp>
                            <a:nvCxnSpPr>
                              <a:cNvPr id="26" name="Rechte verbindingslijn met pijl 29"/>
                              <a:cNvCxnSpPr/>
                            </a:nvCxnSpPr>
                            <a:spPr>
                              <a:xfrm flipV="1">
                                <a:off x="1403648" y="2780928"/>
                                <a:ext cx="216024" cy="216024"/>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cxnSp>
                            <a:nvCxnSpPr>
                              <a:cNvPr id="27" name="Rechte verbindingslijn met pijl 30"/>
                              <a:cNvCxnSpPr/>
                            </a:nvCxnSpPr>
                            <a:spPr>
                              <a:xfrm>
                                <a:off x="1691680" y="2780928"/>
                                <a:ext cx="207640" cy="207640"/>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grpSp>
                        <a:grpSp>
                          <a:nvGrpSpPr>
                            <a:cNvPr id="32" name="Groep 31"/>
                            <a:cNvGrpSpPr/>
                          </a:nvGrpSpPr>
                          <a:grpSpPr>
                            <a:xfrm>
                              <a:off x="7236296" y="3789040"/>
                              <a:ext cx="495672" cy="216024"/>
                              <a:chOff x="1403648" y="2780928"/>
                              <a:chExt cx="495672" cy="216024"/>
                            </a:xfrm>
                          </a:grpSpPr>
                          <a:cxnSp>
                            <a:nvCxnSpPr>
                              <a:cNvPr id="24" name="Rechte verbindingslijn met pijl 32"/>
                              <a:cNvCxnSpPr/>
                            </a:nvCxnSpPr>
                            <a:spPr>
                              <a:xfrm flipV="1">
                                <a:off x="1403648" y="2780928"/>
                                <a:ext cx="216024" cy="216024"/>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cxnSp>
                            <a:nvCxnSpPr>
                              <a:cNvPr id="25" name="Rechte verbindingslijn met pijl 33"/>
                              <a:cNvCxnSpPr/>
                            </a:nvCxnSpPr>
                            <a:spPr>
                              <a:xfrm>
                                <a:off x="1691680" y="2780928"/>
                                <a:ext cx="207640" cy="207640"/>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grpSp>
                        <a:grpSp>
                          <a:nvGrpSpPr>
                            <a:cNvPr id="33" name="Groep 34"/>
                            <a:cNvGrpSpPr/>
                          </a:nvGrpSpPr>
                          <a:grpSpPr>
                            <a:xfrm>
                              <a:off x="5652120" y="3789040"/>
                              <a:ext cx="495672" cy="216024"/>
                              <a:chOff x="1403648" y="2780928"/>
                              <a:chExt cx="495672" cy="216024"/>
                            </a:xfrm>
                          </a:grpSpPr>
                          <a:cxnSp>
                            <a:nvCxnSpPr>
                              <a:cNvPr id="23" name="Rechte verbindingslijn met pijl 35"/>
                              <a:cNvCxnSpPr/>
                            </a:nvCxnSpPr>
                            <a:spPr>
                              <a:xfrm flipV="1">
                                <a:off x="1403648" y="2780928"/>
                                <a:ext cx="216024" cy="216024"/>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cxnSp>
                            <a:nvCxnSpPr>
                              <a:cNvPr id="37" name="Rechte verbindingslijn met pijl 36"/>
                              <a:cNvCxnSpPr/>
                            </a:nvCxnSpPr>
                            <a:spPr>
                              <a:xfrm>
                                <a:off x="1691680" y="2780928"/>
                                <a:ext cx="207640" cy="207640"/>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grpSp>
                        <a:grpSp>
                          <a:nvGrpSpPr>
                            <a:cNvPr id="34" name="Groep 37"/>
                            <a:cNvGrpSpPr/>
                          </a:nvGrpSpPr>
                          <a:grpSpPr>
                            <a:xfrm>
                              <a:off x="4932040" y="3789040"/>
                              <a:ext cx="495672" cy="216024"/>
                              <a:chOff x="1403648" y="2780928"/>
                              <a:chExt cx="495672" cy="216024"/>
                            </a:xfrm>
                          </a:grpSpPr>
                          <a:cxnSp>
                            <a:nvCxnSpPr>
                              <a:cNvPr id="5" name="Rechte verbindingslijn met pijl 38"/>
                              <a:cNvCxnSpPr/>
                            </a:nvCxnSpPr>
                            <a:spPr>
                              <a:xfrm flipV="1">
                                <a:off x="1403648" y="2780928"/>
                                <a:ext cx="216024" cy="216024"/>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cxnSp>
                            <a:nvCxnSpPr>
                              <a:cNvPr id="40" name="Rechte verbindingslijn met pijl 39"/>
                              <a:cNvCxnSpPr/>
                            </a:nvCxnSpPr>
                            <a:spPr>
                              <a:xfrm>
                                <a:off x="1691680" y="2780928"/>
                                <a:ext cx="207640" cy="207640"/>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grpSp>
                        <a:grpSp>
                          <a:nvGrpSpPr>
                            <a:cNvPr id="35" name="Groep 40"/>
                            <a:cNvGrpSpPr/>
                          </a:nvGrpSpPr>
                          <a:grpSpPr>
                            <a:xfrm>
                              <a:off x="2627784" y="3789040"/>
                              <a:ext cx="495672" cy="216024"/>
                              <a:chOff x="1403648" y="2780928"/>
                              <a:chExt cx="495672" cy="216024"/>
                            </a:xfrm>
                          </a:grpSpPr>
                          <a:cxnSp>
                            <a:nvCxnSpPr>
                              <a:cNvPr id="42" name="Rechte verbindingslijn met pijl 41"/>
                              <a:cNvCxnSpPr/>
                            </a:nvCxnSpPr>
                            <a:spPr>
                              <a:xfrm flipV="1">
                                <a:off x="1403648" y="2780928"/>
                                <a:ext cx="216024" cy="216024"/>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cxnSp>
                            <a:nvCxnSpPr>
                              <a:cNvPr id="43" name="Rechte verbindingslijn met pijl 42"/>
                              <a:cNvCxnSpPr/>
                            </a:nvCxnSpPr>
                            <a:spPr>
                              <a:xfrm>
                                <a:off x="1691680" y="2780928"/>
                                <a:ext cx="207640" cy="207640"/>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grpSp>
                        <a:grpSp>
                          <a:nvGrpSpPr>
                            <a:cNvPr id="36" name="Groep 43"/>
                            <a:cNvGrpSpPr/>
                          </a:nvGrpSpPr>
                          <a:grpSpPr>
                            <a:xfrm>
                              <a:off x="3275856" y="3789040"/>
                              <a:ext cx="495672" cy="216024"/>
                              <a:chOff x="1403648" y="2780928"/>
                              <a:chExt cx="495672" cy="216024"/>
                            </a:xfrm>
                          </a:grpSpPr>
                          <a:cxnSp>
                            <a:nvCxnSpPr>
                              <a:cNvPr id="45" name="Rechte verbindingslijn met pijl 44"/>
                              <a:cNvCxnSpPr/>
                            </a:nvCxnSpPr>
                            <a:spPr>
                              <a:xfrm flipV="1">
                                <a:off x="1403648" y="2780928"/>
                                <a:ext cx="216024" cy="216024"/>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cxnSp>
                            <a:nvCxnSpPr>
                              <a:cNvPr id="46" name="Rechte verbindingslijn met pijl 45"/>
                              <a:cNvCxnSpPr/>
                            </a:nvCxnSpPr>
                            <a:spPr>
                              <a:xfrm>
                                <a:off x="1691680" y="2780928"/>
                                <a:ext cx="207640" cy="207640"/>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grpSp>
                        <a:sp>
                          <a:nvSpPr>
                            <a:cNvPr id="51" name="Tekstvak 50"/>
                            <a:cNvSpPr txBox="1"/>
                          </a:nvSpPr>
                          <a:spPr>
                            <a:xfrm>
                              <a:off x="4427984" y="4005064"/>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52" name="Tekstvak 51"/>
                            <a:cNvSpPr txBox="1"/>
                          </a:nvSpPr>
                          <a:spPr>
                            <a:xfrm>
                              <a:off x="3635896" y="4005064"/>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grpSp>
                          <a:nvGrpSpPr>
                            <a:cNvPr id="39" name="Groep 52"/>
                            <a:cNvGrpSpPr/>
                          </a:nvGrpSpPr>
                          <a:grpSpPr>
                            <a:xfrm>
                              <a:off x="4067944" y="3789040"/>
                              <a:ext cx="495672" cy="216024"/>
                              <a:chOff x="1403648" y="2780928"/>
                              <a:chExt cx="495672" cy="216024"/>
                            </a:xfrm>
                          </a:grpSpPr>
                          <a:cxnSp>
                            <a:nvCxnSpPr>
                              <a:cNvPr id="54" name="Rechte verbindingslijn met pijl 53"/>
                              <a:cNvCxnSpPr/>
                            </a:nvCxnSpPr>
                            <a:spPr>
                              <a:xfrm flipV="1">
                                <a:off x="1403648" y="2780928"/>
                                <a:ext cx="216024" cy="216024"/>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cxnSp>
                            <a:nvCxnSpPr>
                              <a:cNvPr id="55" name="Rechte verbindingslijn met pijl 54"/>
                              <a:cNvCxnSpPr/>
                            </a:nvCxnSpPr>
                            <a:spPr>
                              <a:xfrm>
                                <a:off x="1691680" y="2780928"/>
                                <a:ext cx="207640" cy="207640"/>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grpSp>
                        <a:sp>
                          <a:nvSpPr>
                            <a:cNvPr id="62" name="Tekstvak 61"/>
                            <a:cNvSpPr txBox="1"/>
                          </a:nvSpPr>
                          <a:spPr>
                            <a:xfrm>
                              <a:off x="3275856" y="3501008"/>
                              <a:ext cx="546945" cy="276999"/>
                            </a:xfrm>
                            <a:prstGeom prst="rect">
                              <a:avLst/>
                            </a:prstGeom>
                            <a:solidFill>
                              <a:srgbClr val="FCED24"/>
                            </a:solid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63" name="Tekstvak 62"/>
                            <a:cNvSpPr txBox="1"/>
                          </a:nvSpPr>
                          <a:spPr>
                            <a:xfrm>
                              <a:off x="3635896" y="4653136"/>
                              <a:ext cx="546945"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64" name="Tekstvak 63"/>
                            <a:cNvSpPr txBox="1"/>
                          </a:nvSpPr>
                          <a:spPr>
                            <a:xfrm>
                              <a:off x="4499992" y="4653136"/>
                              <a:ext cx="546945"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65" name="Tekstvak 64"/>
                            <a:cNvSpPr txBox="1"/>
                          </a:nvSpPr>
                          <a:spPr>
                            <a:xfrm>
                              <a:off x="5220072" y="4653136"/>
                              <a:ext cx="546945"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66" name="Tekstvak 65"/>
                            <a:cNvSpPr txBox="1"/>
                          </a:nvSpPr>
                          <a:spPr>
                            <a:xfrm>
                              <a:off x="5940152" y="4653136"/>
                              <a:ext cx="546945"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67" name="Tekstvak 66"/>
                            <a:cNvSpPr txBox="1"/>
                          </a:nvSpPr>
                          <a:spPr>
                            <a:xfrm>
                              <a:off x="6804248" y="4653136"/>
                              <a:ext cx="546945"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69" name="Tekstvak 68"/>
                            <a:cNvSpPr txBox="1"/>
                          </a:nvSpPr>
                          <a:spPr>
                            <a:xfrm>
                              <a:off x="1331640" y="4653136"/>
                              <a:ext cx="546945"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70" name="Tekstvak 69"/>
                            <a:cNvSpPr txBox="1"/>
                          </a:nvSpPr>
                          <a:spPr>
                            <a:xfrm>
                              <a:off x="2051720" y="4653136"/>
                              <a:ext cx="546945"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71" name="Tekstvak 70"/>
                            <a:cNvSpPr txBox="1"/>
                          </a:nvSpPr>
                          <a:spPr>
                            <a:xfrm>
                              <a:off x="2915816" y="4653136"/>
                              <a:ext cx="546945"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cxnSp>
                          <a:nvCxnSpPr>
                            <a:cNvPr id="74" name="Rechte verbindingslijn met pijl 73"/>
                            <a:cNvCxnSpPr/>
                          </a:nvCxnSpPr>
                          <a:spPr>
                            <a:xfrm>
                              <a:off x="1619672" y="4293096"/>
                              <a:ext cx="0" cy="279648"/>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cxnSp>
                          <a:nvCxnSpPr>
                            <a:cNvPr id="78" name="Rechte verbindingslijn met pijl 77"/>
                            <a:cNvCxnSpPr/>
                          </a:nvCxnSpPr>
                          <a:spPr>
                            <a:xfrm>
                              <a:off x="3131840" y="4293096"/>
                              <a:ext cx="0" cy="279648"/>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cxnSp>
                          <a:nvCxnSpPr>
                            <a:cNvPr id="79" name="Rechte verbindingslijn met pijl 78"/>
                            <a:cNvCxnSpPr/>
                          </a:nvCxnSpPr>
                          <a:spPr>
                            <a:xfrm>
                              <a:off x="2339752" y="4293096"/>
                              <a:ext cx="0" cy="279648"/>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cxnSp>
                          <a:nvCxnSpPr>
                            <a:cNvPr id="80" name="Rechte verbindingslijn met pijl 79"/>
                            <a:cNvCxnSpPr/>
                          </a:nvCxnSpPr>
                          <a:spPr>
                            <a:xfrm>
                              <a:off x="3995936" y="4293096"/>
                              <a:ext cx="0" cy="279648"/>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cxnSp>
                          <a:nvCxnSpPr>
                            <a:cNvPr id="81" name="Rechte verbindingslijn met pijl 80"/>
                            <a:cNvCxnSpPr/>
                          </a:nvCxnSpPr>
                          <a:spPr>
                            <a:xfrm>
                              <a:off x="5508104" y="4293096"/>
                              <a:ext cx="0" cy="279648"/>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cxnSp>
                          <a:nvCxnSpPr>
                            <a:cNvPr id="82" name="Rechte verbindingslijn met pijl 81"/>
                            <a:cNvCxnSpPr/>
                          </a:nvCxnSpPr>
                          <a:spPr>
                            <a:xfrm>
                              <a:off x="4716016" y="4293096"/>
                              <a:ext cx="0" cy="279648"/>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cxnSp>
                          <a:nvCxnSpPr>
                            <a:cNvPr id="83" name="Rechte verbindingslijn met pijl 82"/>
                            <a:cNvCxnSpPr/>
                          </a:nvCxnSpPr>
                          <a:spPr>
                            <a:xfrm>
                              <a:off x="6228184" y="4293096"/>
                              <a:ext cx="0" cy="279648"/>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cxnSp>
                          <a:nvCxnSpPr>
                            <a:cNvPr id="85" name="Rechte verbindingslijn met pijl 84"/>
                            <a:cNvCxnSpPr/>
                          </a:nvCxnSpPr>
                          <a:spPr>
                            <a:xfrm>
                              <a:off x="6948264" y="4293096"/>
                              <a:ext cx="0" cy="279648"/>
                            </a:xfrm>
                            <a:prstGeom prst="straightConnector1">
                              <a:avLst/>
                            </a:prstGeom>
                            <a:ln w="12700">
                              <a:solidFill>
                                <a:schemeClr val="tx1"/>
                              </a:solidFill>
                              <a:headEnd type="triangle"/>
                              <a:tailEnd type="triangle"/>
                            </a:ln>
                          </a:spPr>
                          <a:style>
                            <a:lnRef idx="1">
                              <a:schemeClr val="accent1"/>
                            </a:lnRef>
                            <a:fillRef idx="0">
                              <a:schemeClr val="accent1"/>
                            </a:fillRef>
                            <a:effectRef idx="0">
                              <a:schemeClr val="accent1"/>
                            </a:effectRef>
                            <a:fontRef idx="minor">
                              <a:schemeClr val="tx1"/>
                            </a:fontRef>
                          </a:style>
                        </a:cxnSp>
                      </a:grpSp>
                      <a:sp>
                        <a:nvSpPr>
                          <a:cNvPr id="100" name="Tekstvak 99"/>
                          <a:cNvSpPr txBox="1"/>
                        </a:nvSpPr>
                        <a:spPr>
                          <a:xfrm>
                            <a:off x="6516216" y="1124744"/>
                            <a:ext cx="1512168" cy="1200329"/>
                          </a:xfrm>
                          <a:prstGeom prst="rect">
                            <a:avLst/>
                          </a:prstGeom>
                          <a:solidFill>
                            <a:srgbClr val="FFC000"/>
                          </a:solid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b="1" dirty="0" smtClean="0"/>
                                <a:t>Kabel_Leiding</a:t>
                              </a:r>
                            </a:p>
                            <a:p>
                              <a:r>
                                <a:rPr lang="nl-NL" dirty="0" smtClean="0"/>
                                <a:t>Data</a:t>
                              </a:r>
                            </a:p>
                            <a:p>
                              <a:r>
                                <a:rPr lang="nl-NL" dirty="0" smtClean="0"/>
                                <a:t>….</a:t>
                              </a:r>
                            </a:p>
                            <a:p>
                              <a:r>
                                <a:rPr lang="nl-NL" dirty="0" smtClean="0"/>
                                <a:t>….</a:t>
                              </a:r>
                              <a:endParaRPr lang="nl-NL" dirty="0"/>
                            </a:p>
                          </a:txBody>
                          <a:useSpRect/>
                        </a:txSp>
                      </a:sp>
                    </a:grpSp>
                    <a:sp>
                      <a:nvSpPr>
                        <a:cNvPr id="106" name="Vierkante haak links 105"/>
                        <a:cNvSpPr/>
                      </a:nvSpPr>
                      <a:spPr>
                        <a:xfrm>
                          <a:off x="251520" y="2780928"/>
                          <a:ext cx="144016" cy="720080"/>
                        </a:xfrm>
                        <a:prstGeom prst="leftBracket">
                          <a:avLst/>
                        </a:prstGeom>
                        <a:ln w="50800"/>
                      </a:spPr>
                      <a:txSp>
                        <a:txBody>
                          <a:bodyPr rtlCol="0" anchor="ct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nl-NL"/>
                          </a:p>
                        </a:txBody>
                        <a:useSpRect/>
                      </a:txSp>
                      <a:style>
                        <a:lnRef idx="1">
                          <a:schemeClr val="accent1"/>
                        </a:lnRef>
                        <a:fillRef idx="0">
                          <a:schemeClr val="accent1"/>
                        </a:fillRef>
                        <a:effectRef idx="0">
                          <a:schemeClr val="accent1"/>
                        </a:effectRef>
                        <a:fontRef idx="minor">
                          <a:schemeClr val="tx1"/>
                        </a:fontRef>
                      </a:style>
                    </a:sp>
                  </a:grpSp>
                </lc:lockedCanvas>
              </a:graphicData>
            </a:graphic>
          </wp:anchor>
        </w:drawing>
      </w:r>
      <w:r w:rsidR="00397CE5">
        <w:t xml:space="preserve">De volledig toepassing van het netwerk model bestaat uit het maken van 1 </w:t>
      </w:r>
      <w:proofErr w:type="spellStart"/>
      <w:r w:rsidR="00397CE5">
        <w:t>linkset</w:t>
      </w:r>
      <w:proofErr w:type="spellEnd"/>
      <w:r w:rsidR="00397CE5">
        <w:t xml:space="preserve"> die bestaat uit links die </w:t>
      </w:r>
      <w:proofErr w:type="spellStart"/>
      <w:r w:rsidR="00397CE5">
        <w:t>nodes</w:t>
      </w:r>
      <w:proofErr w:type="spellEnd"/>
      <w:r w:rsidR="00397CE5">
        <w:t xml:space="preserve"> met elkaar verbinden.</w:t>
      </w:r>
      <w:r w:rsidR="002144DC">
        <w:t xml:space="preserve"> Er is een verwijzing tussen de </w:t>
      </w:r>
      <w:proofErr w:type="spellStart"/>
      <w:r w:rsidR="002144DC">
        <w:t>nodes</w:t>
      </w:r>
      <w:proofErr w:type="spellEnd"/>
      <w:r w:rsidR="002144DC">
        <w:t xml:space="preserve"> en de links.</w:t>
      </w:r>
      <w:r w:rsidR="00397CE5">
        <w:t xml:space="preserve"> Een </w:t>
      </w:r>
      <w:r w:rsidR="00306157">
        <w:t>leiding</w:t>
      </w:r>
      <w:r w:rsidR="00397CE5">
        <w:t xml:space="preserve"> verwijst naar de </w:t>
      </w:r>
      <w:proofErr w:type="spellStart"/>
      <w:r w:rsidR="00397CE5">
        <w:t>linkset</w:t>
      </w:r>
      <w:proofErr w:type="spellEnd"/>
      <w:r w:rsidR="00397CE5">
        <w:t xml:space="preserve"> die er bij hoort. Zie onderstaand schema.</w:t>
      </w: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306157" w:rsidRDefault="00306157" w:rsidP="00397CE5">
      <w:pPr>
        <w:contextualSpacing/>
        <w:rPr>
          <w:b/>
        </w:rPr>
      </w:pPr>
    </w:p>
    <w:p w:rsidR="00397CE5" w:rsidRPr="00397CE5" w:rsidRDefault="00397CE5" w:rsidP="00397CE5">
      <w:pPr>
        <w:contextualSpacing/>
        <w:rPr>
          <w:b/>
        </w:rPr>
      </w:pPr>
      <w:r w:rsidRPr="00397CE5">
        <w:rPr>
          <w:b/>
        </w:rPr>
        <w:t xml:space="preserve">Versie </w:t>
      </w:r>
      <w:r>
        <w:rPr>
          <w:b/>
        </w:rPr>
        <w:t>2</w:t>
      </w:r>
      <w:r w:rsidRPr="00397CE5">
        <w:rPr>
          <w:b/>
        </w:rPr>
        <w:t>: Netwerk</w:t>
      </w:r>
      <w:r w:rsidR="002144DC">
        <w:rPr>
          <w:b/>
        </w:rPr>
        <w:t>topologie</w:t>
      </w:r>
      <w:r w:rsidRPr="00397CE5">
        <w:rPr>
          <w:b/>
        </w:rPr>
        <w:t xml:space="preserve"> </w:t>
      </w:r>
      <w:r>
        <w:rPr>
          <w:b/>
        </w:rPr>
        <w:t>niet toegepast</w:t>
      </w:r>
      <w:r w:rsidRPr="00397CE5">
        <w:rPr>
          <w:b/>
        </w:rPr>
        <w:t>.</w:t>
      </w:r>
    </w:p>
    <w:p w:rsidR="00A11BC4" w:rsidRDefault="00855A12">
      <w:pPr>
        <w:contextualSpacing/>
      </w:pPr>
      <w:r>
        <w:rPr>
          <w:noProof/>
        </w:rPr>
        <w:drawing>
          <wp:anchor distT="0" distB="0" distL="114300" distR="114300" simplePos="0" relativeHeight="251637760" behindDoc="0" locked="0" layoutInCell="1" allowOverlap="1">
            <wp:simplePos x="0" y="0"/>
            <wp:positionH relativeFrom="column">
              <wp:posOffset>-73025</wp:posOffset>
            </wp:positionH>
            <wp:positionV relativeFrom="paragraph">
              <wp:posOffset>448945</wp:posOffset>
            </wp:positionV>
            <wp:extent cx="5511800" cy="2570480"/>
            <wp:effectExtent l="0" t="0" r="0" b="0"/>
            <wp:wrapTopAndBottom/>
            <wp:docPr id="33"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03035" cy="4090764"/>
                      <a:chOff x="0" y="1268760"/>
                      <a:chExt cx="8603035" cy="4090764"/>
                    </a:xfrm>
                  </a:grpSpPr>
                  <a:grpSp>
                    <a:nvGrpSpPr>
                      <a:cNvPr id="42" name="Groep 41"/>
                      <a:cNvGrpSpPr/>
                    </a:nvGrpSpPr>
                    <a:grpSpPr>
                      <a:xfrm>
                        <a:off x="0" y="1268760"/>
                        <a:ext cx="8603035" cy="4090764"/>
                        <a:chOff x="0" y="1268760"/>
                        <a:chExt cx="8603035" cy="4090764"/>
                      </a:xfrm>
                    </a:grpSpPr>
                    <a:grpSp>
                      <a:nvGrpSpPr>
                        <a:cNvPr id="3" name="Groep 30"/>
                        <a:cNvGrpSpPr/>
                      </a:nvGrpSpPr>
                      <a:grpSpPr>
                        <a:xfrm>
                          <a:off x="5004048" y="1268760"/>
                          <a:ext cx="3024336" cy="1200329"/>
                          <a:chOff x="5004048" y="1124744"/>
                          <a:chExt cx="3024336" cy="1200329"/>
                        </a:xfrm>
                      </a:grpSpPr>
                      <a:sp>
                        <a:nvSpPr>
                          <a:cNvPr id="30" name="Tekstvak 29"/>
                          <a:cNvSpPr txBox="1"/>
                        </a:nvSpPr>
                        <a:spPr>
                          <a:xfrm>
                            <a:off x="6516216" y="1124744"/>
                            <a:ext cx="1512168" cy="1200329"/>
                          </a:xfrm>
                          <a:prstGeom prst="rect">
                            <a:avLst/>
                          </a:prstGeom>
                          <a:solidFill>
                            <a:srgbClr val="FFC000"/>
                          </a:solid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b="1" dirty="0" smtClean="0"/>
                                <a:t>Kabel_Leiding</a:t>
                              </a:r>
                            </a:p>
                            <a:p>
                              <a:r>
                                <a:rPr lang="nl-NL" dirty="0" smtClean="0"/>
                                <a:t>Data</a:t>
                              </a:r>
                            </a:p>
                            <a:p>
                              <a:r>
                                <a:rPr lang="nl-NL" dirty="0" smtClean="0"/>
                                <a:t>….</a:t>
                              </a:r>
                            </a:p>
                            <a:p>
                              <a:r>
                                <a:rPr lang="nl-NL" dirty="0" smtClean="0"/>
                                <a:t>….</a:t>
                              </a:r>
                              <a:endParaRPr lang="nl-NL" dirty="0"/>
                            </a:p>
                          </a:txBody>
                          <a:useSpRect/>
                        </a:txSp>
                      </a:sp>
                      <a:cxnSp>
                        <a:nvCxnSpPr>
                          <a:cNvPr id="29" name="Rechte verbindingslijn 28"/>
                          <a:cNvCxnSpPr/>
                        </a:nvCxnSpPr>
                        <a:spPr>
                          <a:xfrm>
                            <a:off x="5004048" y="1916832"/>
                            <a:ext cx="1512168" cy="0"/>
                          </a:xfrm>
                          <a:prstGeom prst="line">
                            <a:avLst/>
                          </a:prstGeom>
                          <a:ln>
                            <a:headEnd type="arrow" w="lg" len="lg"/>
                          </a:ln>
                        </a:spPr>
                        <a:style>
                          <a:lnRef idx="1">
                            <a:schemeClr val="accent1"/>
                          </a:lnRef>
                          <a:fillRef idx="0">
                            <a:schemeClr val="accent1"/>
                          </a:fillRef>
                          <a:effectRef idx="0">
                            <a:schemeClr val="accent1"/>
                          </a:effectRef>
                          <a:fontRef idx="minor">
                            <a:schemeClr val="tx1"/>
                          </a:fontRef>
                        </a:style>
                      </a:cxnSp>
                    </a:grpSp>
                    <a:pic>
                      <a:nvPicPr>
                        <a:cNvPr id="4" name="Picture 1"/>
                        <a:cNvPicPr>
                          <a:picLocks noChangeAspect="1" noChangeArrowheads="1"/>
                        </a:cNvPicPr>
                      </a:nvPicPr>
                      <a:blipFill>
                        <a:blip r:embed="rId81" cstate="print"/>
                        <a:srcRect/>
                        <a:stretch>
                          <a:fillRect/>
                        </a:stretch>
                      </a:blipFill>
                      <a:spPr bwMode="auto">
                        <a:xfrm>
                          <a:off x="611560" y="3645024"/>
                          <a:ext cx="7991475" cy="1714500"/>
                        </a:xfrm>
                        <a:prstGeom prst="rect">
                          <a:avLst/>
                        </a:prstGeom>
                        <a:noFill/>
                        <a:ln w="9525">
                          <a:noFill/>
                          <a:miter lim="800000"/>
                          <a:headEnd/>
                          <a:tailEnd/>
                        </a:ln>
                      </a:spPr>
                    </a:pic>
                    <a:sp>
                      <a:nvSpPr>
                        <a:cNvPr id="5" name="Tekstvak 4"/>
                        <a:cNvSpPr txBox="1"/>
                      </a:nvSpPr>
                      <a:spPr>
                        <a:xfrm>
                          <a:off x="3851920" y="1772816"/>
                          <a:ext cx="1127232" cy="369332"/>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b="1" dirty="0" smtClean="0">
                                <a:latin typeface="Verdana" pitchFamily="34" charset="0"/>
                                <a:ea typeface="Verdana" pitchFamily="34" charset="0"/>
                                <a:cs typeface="Verdana" pitchFamily="34" charset="0"/>
                              </a:rPr>
                              <a:t>Linkset</a:t>
                            </a:r>
                            <a:endParaRPr lang="nl-NL" b="1" dirty="0">
                              <a:latin typeface="Verdana" pitchFamily="34" charset="0"/>
                              <a:ea typeface="Verdana" pitchFamily="34" charset="0"/>
                              <a:cs typeface="Verdana" pitchFamily="34" charset="0"/>
                            </a:endParaRPr>
                          </a:p>
                        </a:txBody>
                        <a:useSpRect/>
                      </a:txSp>
                    </a:sp>
                    <a:grpSp>
                      <a:nvGrpSpPr>
                        <a:cNvPr id="6" name="Groep 40"/>
                        <a:cNvGrpSpPr/>
                      </a:nvGrpSpPr>
                      <a:grpSpPr>
                        <a:xfrm>
                          <a:off x="539552" y="3356992"/>
                          <a:ext cx="7738254" cy="276999"/>
                          <a:chOff x="611560" y="2852936"/>
                          <a:chExt cx="7738254" cy="276999"/>
                        </a:xfrm>
                      </a:grpSpPr>
                      <a:sp>
                        <a:nvSpPr>
                          <a:cNvPr id="7" name="Tekstvak 6"/>
                          <a:cNvSpPr txBox="1"/>
                        </a:nvSpPr>
                        <a:spPr>
                          <a:xfrm>
                            <a:off x="1403648" y="2852936"/>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2" name="Tekstvak 7"/>
                          <a:cNvSpPr txBox="1"/>
                        </a:nvSpPr>
                        <a:spPr>
                          <a:xfrm>
                            <a:off x="2195736" y="2852936"/>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9" name="Tekstvak 8"/>
                          <a:cNvSpPr txBox="1"/>
                        </a:nvSpPr>
                        <a:spPr>
                          <a:xfrm>
                            <a:off x="6804248" y="2852936"/>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10" name="Tekstvak 9"/>
                          <a:cNvSpPr txBox="1"/>
                        </a:nvSpPr>
                        <a:spPr>
                          <a:xfrm>
                            <a:off x="6012160" y="2852936"/>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11" name="Tekstvak 10"/>
                          <a:cNvSpPr txBox="1"/>
                        </a:nvSpPr>
                        <a:spPr>
                          <a:xfrm>
                            <a:off x="5220072" y="2852936"/>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12" name="Tekstvak 11"/>
                          <a:cNvSpPr txBox="1"/>
                        </a:nvSpPr>
                        <a:spPr>
                          <a:xfrm>
                            <a:off x="2987824" y="2852936"/>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13" name="Tekstvak 12"/>
                          <a:cNvSpPr txBox="1"/>
                        </a:nvSpPr>
                        <a:spPr>
                          <a:xfrm>
                            <a:off x="7740352" y="2852936"/>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14" name="Tekstvak 13"/>
                          <a:cNvSpPr txBox="1"/>
                        </a:nvSpPr>
                        <a:spPr>
                          <a:xfrm>
                            <a:off x="611560" y="2852936"/>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15" name="Tekstvak 14"/>
                          <a:cNvSpPr txBox="1"/>
                        </a:nvSpPr>
                        <a:spPr>
                          <a:xfrm>
                            <a:off x="4499992" y="2852936"/>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16" name="Tekstvak 15"/>
                          <a:cNvSpPr txBox="1"/>
                        </a:nvSpPr>
                        <a:spPr>
                          <a:xfrm>
                            <a:off x="3707904" y="2852936"/>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grpSp>
                    <a:cxnSp>
                      <a:nvCxnSpPr>
                        <a:cNvPr id="17" name="Rechte verbindingslijn met pijl 16"/>
                        <a:cNvCxnSpPr/>
                      </a:nvCxnSpPr>
                      <a:spPr>
                        <a:xfrm flipV="1">
                          <a:off x="4427984" y="2204864"/>
                          <a:ext cx="0" cy="360040"/>
                        </a:xfrm>
                        <a:prstGeom prst="straightConnector1">
                          <a:avLst/>
                        </a:prstGeom>
                        <a:ln w="12700">
                          <a:solidFill>
                            <a:schemeClr val="tx1"/>
                          </a:solidFill>
                          <a:headEnd type="triangle"/>
                          <a:tailEnd type="none"/>
                        </a:ln>
                      </a:spPr>
                      <a:style>
                        <a:lnRef idx="1">
                          <a:schemeClr val="accent1"/>
                        </a:lnRef>
                        <a:fillRef idx="0">
                          <a:schemeClr val="accent1"/>
                        </a:fillRef>
                        <a:effectRef idx="0">
                          <a:schemeClr val="accent1"/>
                        </a:effectRef>
                        <a:fontRef idx="minor">
                          <a:schemeClr val="tx1"/>
                        </a:fontRef>
                      </a:style>
                    </a:cxnSp>
                    <a:grpSp>
                      <a:nvGrpSpPr>
                        <a:cNvPr id="8" name="Groep 39"/>
                        <a:cNvGrpSpPr/>
                      </a:nvGrpSpPr>
                      <a:grpSpPr>
                        <a:xfrm>
                          <a:off x="0" y="2708920"/>
                          <a:ext cx="7711233" cy="782960"/>
                          <a:chOff x="0" y="3212976"/>
                          <a:chExt cx="7711233" cy="782960"/>
                        </a:xfrm>
                      </a:grpSpPr>
                      <a:sp>
                        <a:nvSpPr>
                          <a:cNvPr id="35" name="Titel 1"/>
                          <a:cNvSpPr txBox="1">
                            <a:spLocks/>
                          </a:cNvSpPr>
                        </a:nvSpPr>
                        <a:spPr>
                          <a:xfrm>
                            <a:off x="0" y="3212976"/>
                            <a:ext cx="648072" cy="782960"/>
                          </a:xfrm>
                          <a:prstGeom prst="rect">
                            <a:avLst/>
                          </a:prstGeom>
                        </a:spPr>
                        <a:txSp>
                          <a:txBody>
                            <a:bodyPr vert="horz" lIns="91440" tIns="45720" rIns="91440" bIns="45720" rtlCol="0" anchor="ctr">
                              <a:norm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auto" latinLnBrk="0" hangingPunct="1">
                                <a:lnSpc>
                                  <a:spcPct val="100000"/>
                                </a:lnSpc>
                                <a:spcBef>
                                  <a:spcPct val="0"/>
                                </a:spcBef>
                                <a:spcAft>
                                  <a:spcPts val="0"/>
                                </a:spcAft>
                                <a:buClrTx/>
                                <a:buSzTx/>
                                <a:buFontTx/>
                                <a:buNone/>
                                <a:tabLst/>
                                <a:defRPr/>
                              </a:pPr>
                              <a:r>
                                <a:rPr kumimoji="0" lang="nl-NL" sz="2400" b="1" i="0" u="none" strike="noStrike" kern="1200" cap="none" spc="0" normalizeH="0" baseline="0" noProof="0" dirty="0" smtClean="0">
                                  <a:ln>
                                    <a:noFill/>
                                  </a:ln>
                                  <a:solidFill>
                                    <a:schemeClr val="tx1"/>
                                  </a:solidFill>
                                  <a:effectLst/>
                                  <a:uLnTx/>
                                  <a:uFillTx/>
                                  <a:latin typeface="Verdana" panose="020B0604030504040204" pitchFamily="34" charset="0"/>
                                  <a:ea typeface="Verdana" panose="020B0604030504040204" pitchFamily="34" charset="0"/>
                                  <a:cs typeface="Verdana" panose="020B0604030504040204" pitchFamily="34" charset="0"/>
                                </a:rPr>
                                <a:t>9</a:t>
                              </a:r>
                              <a:endParaRPr kumimoji="0" lang="nl-NL" sz="2400" b="1" i="0" u="none" strike="noStrike" kern="1200" cap="none" spc="0" normalizeH="0" baseline="0" noProof="0" dirty="0">
                                <a:ln>
                                  <a:noFill/>
                                </a:ln>
                                <a:solidFill>
                                  <a:schemeClr val="tx1"/>
                                </a:solidFill>
                                <a:effectLst/>
                                <a:uLnTx/>
                                <a:uFillTx/>
                                <a:latin typeface="Verdana" panose="020B0604030504040204" pitchFamily="34" charset="0"/>
                                <a:ea typeface="Verdana" panose="020B0604030504040204" pitchFamily="34" charset="0"/>
                                <a:cs typeface="Verdana" panose="020B0604030504040204" pitchFamily="34" charset="0"/>
                              </a:endParaRPr>
                            </a:p>
                          </a:txBody>
                          <a:useSpRect/>
                        </a:txSp>
                      </a:sp>
                      <a:sp>
                        <a:nvSpPr>
                          <a:cNvPr id="19" name="Tekstvak 18"/>
                          <a:cNvSpPr txBox="1"/>
                        </a:nvSpPr>
                        <a:spPr>
                          <a:xfrm>
                            <a:off x="3347864" y="3400944"/>
                            <a:ext cx="546945" cy="276999"/>
                          </a:xfrm>
                          <a:prstGeom prst="rect">
                            <a:avLst/>
                          </a:prstGeom>
                          <a:solidFill>
                            <a:srgbClr val="FCED24"/>
                          </a:solid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20" name="Tekstvak 19"/>
                          <a:cNvSpPr txBox="1"/>
                        </a:nvSpPr>
                        <a:spPr>
                          <a:xfrm>
                            <a:off x="4067944" y="3400944"/>
                            <a:ext cx="546945" cy="276999"/>
                          </a:xfrm>
                          <a:prstGeom prst="rect">
                            <a:avLst/>
                          </a:prstGeom>
                          <a:solidFill>
                            <a:srgbClr val="FCED24"/>
                          </a:solid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21" name="Tekstvak 20"/>
                          <a:cNvSpPr txBox="1"/>
                        </a:nvSpPr>
                        <a:spPr>
                          <a:xfrm>
                            <a:off x="4788024" y="3400944"/>
                            <a:ext cx="546945" cy="276999"/>
                          </a:xfrm>
                          <a:prstGeom prst="rect">
                            <a:avLst/>
                          </a:prstGeom>
                          <a:solidFill>
                            <a:srgbClr val="FCED24"/>
                          </a:solid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22" name="Tekstvak 21"/>
                          <a:cNvSpPr txBox="1"/>
                        </a:nvSpPr>
                        <a:spPr>
                          <a:xfrm>
                            <a:off x="5508104" y="3400944"/>
                            <a:ext cx="546945" cy="276999"/>
                          </a:xfrm>
                          <a:prstGeom prst="rect">
                            <a:avLst/>
                          </a:prstGeom>
                          <a:solidFill>
                            <a:srgbClr val="FCED24"/>
                          </a:solid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23" name="Tekstvak 22"/>
                          <a:cNvSpPr txBox="1"/>
                        </a:nvSpPr>
                        <a:spPr>
                          <a:xfrm>
                            <a:off x="6300192" y="3400944"/>
                            <a:ext cx="546945" cy="276999"/>
                          </a:xfrm>
                          <a:prstGeom prst="rect">
                            <a:avLst/>
                          </a:prstGeom>
                          <a:solidFill>
                            <a:srgbClr val="FCED24"/>
                          </a:solid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24" name="Tekstvak 23"/>
                          <a:cNvSpPr txBox="1"/>
                        </a:nvSpPr>
                        <a:spPr>
                          <a:xfrm>
                            <a:off x="899592" y="3400944"/>
                            <a:ext cx="546945" cy="276999"/>
                          </a:xfrm>
                          <a:prstGeom prst="rect">
                            <a:avLst/>
                          </a:prstGeom>
                          <a:solidFill>
                            <a:srgbClr val="FCED24"/>
                          </a:solid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25" name="Tekstvak 24"/>
                          <a:cNvSpPr txBox="1"/>
                        </a:nvSpPr>
                        <a:spPr>
                          <a:xfrm>
                            <a:off x="1763688" y="3400944"/>
                            <a:ext cx="546945" cy="276999"/>
                          </a:xfrm>
                          <a:prstGeom prst="rect">
                            <a:avLst/>
                          </a:prstGeom>
                          <a:solidFill>
                            <a:srgbClr val="FCED24"/>
                          </a:solid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26" name="Tekstvak 25"/>
                          <a:cNvSpPr txBox="1"/>
                        </a:nvSpPr>
                        <a:spPr>
                          <a:xfrm>
                            <a:off x="2555776" y="3400944"/>
                            <a:ext cx="546945" cy="276999"/>
                          </a:xfrm>
                          <a:prstGeom prst="rect">
                            <a:avLst/>
                          </a:prstGeom>
                          <a:solidFill>
                            <a:srgbClr val="FCED24"/>
                          </a:solid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36" name="Tekstvak 35"/>
                          <a:cNvSpPr txBox="1"/>
                        </a:nvSpPr>
                        <a:spPr>
                          <a:xfrm>
                            <a:off x="7164288" y="3400944"/>
                            <a:ext cx="546945" cy="276999"/>
                          </a:xfrm>
                          <a:prstGeom prst="rect">
                            <a:avLst/>
                          </a:prstGeom>
                          <a:solidFill>
                            <a:srgbClr val="FCED24"/>
                          </a:solid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grpSp>
                  </a:grpSp>
                </lc:lockedCanvas>
              </a:graphicData>
            </a:graphic>
          </wp:anchor>
        </w:drawing>
      </w:r>
      <w:r w:rsidR="002144DC">
        <w:t xml:space="preserve">In deze versie is de netwerk topologie niet toegepast. Er is 1 </w:t>
      </w:r>
      <w:proofErr w:type="spellStart"/>
      <w:r w:rsidR="002144DC">
        <w:t>linkset</w:t>
      </w:r>
      <w:proofErr w:type="spellEnd"/>
      <w:r w:rsidR="002144DC">
        <w:t xml:space="preserve"> die bestaat uit 9 links maar er is geen verwijzing tussen </w:t>
      </w:r>
      <w:proofErr w:type="spellStart"/>
      <w:r w:rsidR="002144DC">
        <w:t>linkes</w:t>
      </w:r>
      <w:proofErr w:type="spellEnd"/>
      <w:r w:rsidR="002144DC">
        <w:t xml:space="preserve"> en </w:t>
      </w:r>
      <w:proofErr w:type="spellStart"/>
      <w:r w:rsidR="002144DC">
        <w:t>nodes</w:t>
      </w:r>
      <w:proofErr w:type="spellEnd"/>
      <w:r w:rsidR="002144DC">
        <w:t>.</w:t>
      </w: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A11BC4" w:rsidRDefault="00A11BC4">
      <w:pPr>
        <w:contextualSpacing/>
      </w:pPr>
    </w:p>
    <w:p w:rsidR="00306157" w:rsidRPr="00397CE5" w:rsidRDefault="00306157" w:rsidP="00306157">
      <w:pPr>
        <w:contextualSpacing/>
        <w:rPr>
          <w:b/>
        </w:rPr>
      </w:pPr>
      <w:r w:rsidRPr="00397CE5">
        <w:rPr>
          <w:b/>
        </w:rPr>
        <w:t xml:space="preserve">Versie </w:t>
      </w:r>
      <w:r>
        <w:rPr>
          <w:b/>
        </w:rPr>
        <w:t>3</w:t>
      </w:r>
      <w:r w:rsidRPr="00397CE5">
        <w:rPr>
          <w:b/>
        </w:rPr>
        <w:t>: Netwerk</w:t>
      </w:r>
      <w:r>
        <w:rPr>
          <w:b/>
        </w:rPr>
        <w:t>topologie</w:t>
      </w:r>
      <w:r w:rsidRPr="00397CE5">
        <w:rPr>
          <w:b/>
        </w:rPr>
        <w:t xml:space="preserve"> </w:t>
      </w:r>
      <w:r>
        <w:rPr>
          <w:b/>
        </w:rPr>
        <w:t>niet toegepast</w:t>
      </w:r>
      <w:r w:rsidRPr="00397CE5">
        <w:rPr>
          <w:b/>
        </w:rPr>
        <w:t>.</w:t>
      </w:r>
    </w:p>
    <w:p w:rsidR="00855A12" w:rsidRDefault="00855A12">
      <w:pPr>
        <w:contextualSpacing/>
      </w:pPr>
      <w:r>
        <w:rPr>
          <w:noProof/>
        </w:rPr>
        <w:drawing>
          <wp:anchor distT="0" distB="0" distL="114300" distR="114300" simplePos="0" relativeHeight="251635712" behindDoc="0" locked="0" layoutInCell="1" allowOverlap="1">
            <wp:simplePos x="0" y="0"/>
            <wp:positionH relativeFrom="column">
              <wp:posOffset>-68580</wp:posOffset>
            </wp:positionH>
            <wp:positionV relativeFrom="paragraph">
              <wp:posOffset>699135</wp:posOffset>
            </wp:positionV>
            <wp:extent cx="5490845" cy="2790190"/>
            <wp:effectExtent l="19050" t="0" r="0" b="0"/>
            <wp:wrapTopAndBottom/>
            <wp:docPr id="31"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63483" cy="4090764"/>
                      <a:chOff x="539552" y="1340768"/>
                      <a:chExt cx="8063483" cy="4090764"/>
                    </a:xfrm>
                  </a:grpSpPr>
                  <a:grpSp>
                    <a:nvGrpSpPr>
                      <a:cNvPr id="36" name="Groep 35"/>
                      <a:cNvGrpSpPr/>
                    </a:nvGrpSpPr>
                    <a:grpSpPr>
                      <a:xfrm>
                        <a:off x="539552" y="1340768"/>
                        <a:ext cx="8063483" cy="4090764"/>
                        <a:chOff x="539552" y="1340768"/>
                        <a:chExt cx="8063483" cy="4090764"/>
                      </a:xfrm>
                    </a:grpSpPr>
                    <a:grpSp>
                      <a:nvGrpSpPr>
                        <a:cNvPr id="3" name="Groep 29"/>
                        <a:cNvGrpSpPr/>
                      </a:nvGrpSpPr>
                      <a:grpSpPr>
                        <a:xfrm>
                          <a:off x="4860032" y="1340768"/>
                          <a:ext cx="3168352" cy="1200329"/>
                          <a:chOff x="4860032" y="1124744"/>
                          <a:chExt cx="3168352" cy="1200329"/>
                        </a:xfrm>
                      </a:grpSpPr>
                      <a:cxnSp>
                        <a:nvCxnSpPr>
                          <a:cNvPr id="31" name="Rechte verbindingslijn 30"/>
                          <a:cNvCxnSpPr/>
                        </a:nvCxnSpPr>
                        <a:spPr>
                          <a:xfrm>
                            <a:off x="4860032" y="1916832"/>
                            <a:ext cx="1656184" cy="0"/>
                          </a:xfrm>
                          <a:prstGeom prst="line">
                            <a:avLst/>
                          </a:prstGeom>
                          <a:ln>
                            <a:headEnd type="arrow" w="lg" len="lg"/>
                          </a:ln>
                        </a:spPr>
                        <a:style>
                          <a:lnRef idx="1">
                            <a:schemeClr val="accent1"/>
                          </a:lnRef>
                          <a:fillRef idx="0">
                            <a:schemeClr val="accent1"/>
                          </a:fillRef>
                          <a:effectRef idx="0">
                            <a:schemeClr val="accent1"/>
                          </a:effectRef>
                          <a:fontRef idx="minor">
                            <a:schemeClr val="tx1"/>
                          </a:fontRef>
                        </a:style>
                      </a:cxnSp>
                      <a:sp>
                        <a:nvSpPr>
                          <a:cNvPr id="32" name="Tekstvak 31"/>
                          <a:cNvSpPr txBox="1"/>
                        </a:nvSpPr>
                        <a:spPr>
                          <a:xfrm>
                            <a:off x="6516216" y="1124744"/>
                            <a:ext cx="1512168" cy="1200329"/>
                          </a:xfrm>
                          <a:prstGeom prst="rect">
                            <a:avLst/>
                          </a:prstGeom>
                          <a:solidFill>
                            <a:srgbClr val="FFC000"/>
                          </a:solidFill>
                        </a:spPr>
                        <a:txSp>
                          <a:txBody>
                            <a:bodyPr wrap="squar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b="1" dirty="0" smtClean="0"/>
                                <a:t>Kabel_Leiding</a:t>
                              </a:r>
                            </a:p>
                            <a:p>
                              <a:r>
                                <a:rPr lang="nl-NL" dirty="0" smtClean="0"/>
                                <a:t>Data</a:t>
                              </a:r>
                            </a:p>
                            <a:p>
                              <a:r>
                                <a:rPr lang="nl-NL" dirty="0" smtClean="0"/>
                                <a:t>….</a:t>
                              </a:r>
                            </a:p>
                            <a:p>
                              <a:r>
                                <a:rPr lang="nl-NL" dirty="0" smtClean="0"/>
                                <a:t>….</a:t>
                              </a:r>
                              <a:endParaRPr lang="nl-NL" dirty="0"/>
                            </a:p>
                          </a:txBody>
                          <a:useSpRect/>
                        </a:txSp>
                      </a:sp>
                    </a:grpSp>
                    <a:pic>
                      <a:nvPicPr>
                        <a:cNvPr id="4" name="Picture 1"/>
                        <a:cNvPicPr>
                          <a:picLocks noChangeAspect="1" noChangeArrowheads="1"/>
                        </a:cNvPicPr>
                      </a:nvPicPr>
                      <a:blipFill>
                        <a:blip r:embed="rId81" cstate="print"/>
                        <a:srcRect/>
                        <a:stretch>
                          <a:fillRect/>
                        </a:stretch>
                      </a:blipFill>
                      <a:spPr bwMode="auto">
                        <a:xfrm>
                          <a:off x="611560" y="3717032"/>
                          <a:ext cx="7991475" cy="1714500"/>
                        </a:xfrm>
                        <a:prstGeom prst="rect">
                          <a:avLst/>
                        </a:prstGeom>
                        <a:noFill/>
                        <a:ln w="9525">
                          <a:noFill/>
                          <a:miter lim="800000"/>
                          <a:headEnd/>
                          <a:tailEnd/>
                        </a:ln>
                      </a:spPr>
                    </a:pic>
                    <a:sp>
                      <a:nvSpPr>
                        <a:cNvPr id="15" name="Tekstvak 14"/>
                        <a:cNvSpPr txBox="1"/>
                      </a:nvSpPr>
                      <a:spPr>
                        <a:xfrm>
                          <a:off x="3779912" y="1988840"/>
                          <a:ext cx="1127232" cy="369332"/>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b="1" dirty="0" smtClean="0">
                                <a:latin typeface="Verdana" pitchFamily="34" charset="0"/>
                                <a:ea typeface="Verdana" pitchFamily="34" charset="0"/>
                                <a:cs typeface="Verdana" pitchFamily="34" charset="0"/>
                              </a:rPr>
                              <a:t>Linkset</a:t>
                            </a:r>
                            <a:endParaRPr lang="nl-NL" b="1" dirty="0">
                              <a:latin typeface="Verdana" pitchFamily="34" charset="0"/>
                              <a:ea typeface="Verdana" pitchFamily="34" charset="0"/>
                              <a:cs typeface="Verdana" pitchFamily="34" charset="0"/>
                            </a:endParaRPr>
                          </a:p>
                        </a:txBody>
                        <a:useSpRect/>
                      </a:txSp>
                    </a:sp>
                    <a:sp>
                      <a:nvSpPr>
                        <a:cNvPr id="16" name="Tekstvak 15"/>
                        <a:cNvSpPr txBox="1"/>
                      </a:nvSpPr>
                      <a:spPr>
                        <a:xfrm>
                          <a:off x="4067944" y="2780928"/>
                          <a:ext cx="546945"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Link</a:t>
                            </a:r>
                            <a:endParaRPr lang="nl-NL" sz="1200" b="1" dirty="0">
                              <a:latin typeface="Verdana" pitchFamily="34" charset="0"/>
                              <a:ea typeface="Verdana" pitchFamily="34" charset="0"/>
                              <a:cs typeface="Verdana" pitchFamily="34" charset="0"/>
                            </a:endParaRPr>
                          </a:p>
                        </a:txBody>
                        <a:useSpRect/>
                      </a:txSp>
                    </a:sp>
                    <a:sp>
                      <a:nvSpPr>
                        <a:cNvPr id="17" name="Tekstvak 16"/>
                        <a:cNvSpPr txBox="1"/>
                      </a:nvSpPr>
                      <a:spPr>
                        <a:xfrm>
                          <a:off x="1331640" y="3284984"/>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18" name="Tekstvak 17"/>
                        <a:cNvSpPr txBox="1"/>
                      </a:nvSpPr>
                      <a:spPr>
                        <a:xfrm>
                          <a:off x="2123728" y="3284984"/>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19" name="Tekstvak 18"/>
                        <a:cNvSpPr txBox="1"/>
                      </a:nvSpPr>
                      <a:spPr>
                        <a:xfrm>
                          <a:off x="6732240" y="3284984"/>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20" name="Tekstvak 19"/>
                        <a:cNvSpPr txBox="1"/>
                      </a:nvSpPr>
                      <a:spPr>
                        <a:xfrm>
                          <a:off x="5940152" y="3284984"/>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21" name="Tekstvak 20"/>
                        <a:cNvSpPr txBox="1"/>
                      </a:nvSpPr>
                      <a:spPr>
                        <a:xfrm>
                          <a:off x="5148064" y="3284984"/>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22" name="Tekstvak 21"/>
                        <a:cNvSpPr txBox="1"/>
                      </a:nvSpPr>
                      <a:spPr>
                        <a:xfrm>
                          <a:off x="2915816" y="3284984"/>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23" name="Tekstvak 22"/>
                        <a:cNvSpPr txBox="1"/>
                      </a:nvSpPr>
                      <a:spPr>
                        <a:xfrm>
                          <a:off x="7668344" y="3284984"/>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24" name="Tekstvak 23"/>
                        <a:cNvSpPr txBox="1"/>
                      </a:nvSpPr>
                      <a:spPr>
                        <a:xfrm>
                          <a:off x="539552" y="3284984"/>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25" name="Tekstvak 24"/>
                        <a:cNvSpPr txBox="1"/>
                      </a:nvSpPr>
                      <a:spPr>
                        <a:xfrm>
                          <a:off x="4427984" y="3284984"/>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sp>
                      <a:nvSpPr>
                        <a:cNvPr id="26" name="Tekstvak 25"/>
                        <a:cNvSpPr txBox="1"/>
                      </a:nvSpPr>
                      <a:spPr>
                        <a:xfrm>
                          <a:off x="3635896" y="3284984"/>
                          <a:ext cx="609462" cy="276999"/>
                        </a:xfrm>
                        <a:prstGeom prst="rect">
                          <a:avLst/>
                        </a:prstGeom>
                        <a:solidFill>
                          <a:srgbClr val="FCED24"/>
                        </a:solidFill>
                      </a:spPr>
                      <a:txSp>
                        <a:txBody>
                          <a:bodyPr wrap="none" rtlCol="0">
                            <a:sp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nl-NL" sz="1200" b="1" dirty="0" smtClean="0">
                                <a:latin typeface="Verdana" pitchFamily="34" charset="0"/>
                                <a:ea typeface="Verdana" pitchFamily="34" charset="0"/>
                                <a:cs typeface="Verdana" pitchFamily="34" charset="0"/>
                              </a:rPr>
                              <a:t>node</a:t>
                            </a:r>
                            <a:endParaRPr lang="nl-NL" sz="1200" b="1" dirty="0">
                              <a:latin typeface="Verdana" pitchFamily="34" charset="0"/>
                              <a:ea typeface="Verdana" pitchFamily="34" charset="0"/>
                              <a:cs typeface="Verdana" pitchFamily="34" charset="0"/>
                            </a:endParaRPr>
                          </a:p>
                        </a:txBody>
                        <a:useSpRect/>
                      </a:txSp>
                    </a:sp>
                    <a:cxnSp>
                      <a:nvCxnSpPr>
                        <a:cNvPr id="27" name="Rechte verbindingslijn met pijl 26"/>
                        <a:cNvCxnSpPr/>
                      </a:nvCxnSpPr>
                      <a:spPr>
                        <a:xfrm flipV="1">
                          <a:off x="4355976" y="2420888"/>
                          <a:ext cx="0" cy="360040"/>
                        </a:xfrm>
                        <a:prstGeom prst="straightConnector1">
                          <a:avLst/>
                        </a:prstGeom>
                        <a:ln w="12700">
                          <a:solidFill>
                            <a:schemeClr val="tx1"/>
                          </a:solidFill>
                          <a:headEnd type="triangle"/>
                          <a:tailEnd type="none"/>
                        </a:ln>
                      </a:spPr>
                      <a:style>
                        <a:lnRef idx="1">
                          <a:schemeClr val="accent1"/>
                        </a:lnRef>
                        <a:fillRef idx="0">
                          <a:schemeClr val="accent1"/>
                        </a:fillRef>
                        <a:effectRef idx="0">
                          <a:schemeClr val="accent1"/>
                        </a:effectRef>
                        <a:fontRef idx="minor">
                          <a:schemeClr val="tx1"/>
                        </a:fontRef>
                      </a:style>
                    </a:cxnSp>
                    <a:sp>
                      <a:nvSpPr>
                        <a:cNvPr id="35" name="Titel 1"/>
                        <a:cNvSpPr txBox="1">
                          <a:spLocks/>
                        </a:cNvSpPr>
                      </a:nvSpPr>
                      <a:spPr>
                        <a:xfrm>
                          <a:off x="3275856" y="2492896"/>
                          <a:ext cx="648072" cy="710952"/>
                        </a:xfrm>
                        <a:prstGeom prst="rect">
                          <a:avLst/>
                        </a:prstGeom>
                      </a:spPr>
                      <a:txSp>
                        <a:txBody>
                          <a:bodyPr vert="horz" lIns="91440" tIns="45720" rIns="91440" bIns="45720" rtlCol="0" anchor="ctr">
                            <a:normAutofit/>
                          </a:bodyPr>
                          <a:lstStyle>
                            <a:defPPr>
                              <a:defRPr lang="nl-NL"/>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auto" latinLnBrk="0" hangingPunct="1">
                              <a:lnSpc>
                                <a:spcPct val="100000"/>
                              </a:lnSpc>
                              <a:spcBef>
                                <a:spcPct val="0"/>
                              </a:spcBef>
                              <a:spcAft>
                                <a:spcPts val="0"/>
                              </a:spcAft>
                              <a:buClrTx/>
                              <a:buSzTx/>
                              <a:buFontTx/>
                              <a:buNone/>
                              <a:tabLst/>
                              <a:defRPr/>
                            </a:pPr>
                            <a:r>
                              <a:rPr kumimoji="0" lang="nl-NL" sz="2400" b="1" i="0" u="none" strike="noStrike" kern="1200" cap="none" spc="0" normalizeH="0" baseline="0" noProof="0" dirty="0" smtClean="0">
                                <a:ln>
                                  <a:noFill/>
                                </a:ln>
                                <a:solidFill>
                                  <a:schemeClr val="tx1"/>
                                </a:solidFill>
                                <a:effectLst/>
                                <a:uLnTx/>
                                <a:uFillTx/>
                                <a:latin typeface="Verdana" panose="020B0604030504040204" pitchFamily="34" charset="0"/>
                                <a:ea typeface="Verdana" panose="020B0604030504040204" pitchFamily="34" charset="0"/>
                                <a:cs typeface="Verdana" panose="020B0604030504040204" pitchFamily="34" charset="0"/>
                              </a:rPr>
                              <a:t>1</a:t>
                            </a:r>
                            <a:endParaRPr kumimoji="0" lang="nl-NL" sz="2400" b="1" i="0" u="none" strike="noStrike" kern="1200" cap="none" spc="0" normalizeH="0" baseline="0" noProof="0" dirty="0">
                              <a:ln>
                                <a:noFill/>
                              </a:ln>
                              <a:solidFill>
                                <a:schemeClr val="tx1"/>
                              </a:solidFill>
                              <a:effectLst/>
                              <a:uLnTx/>
                              <a:uFillTx/>
                              <a:latin typeface="Verdana" panose="020B0604030504040204" pitchFamily="34" charset="0"/>
                              <a:ea typeface="Verdana" panose="020B0604030504040204" pitchFamily="34" charset="0"/>
                              <a:cs typeface="Verdana" panose="020B0604030504040204" pitchFamily="34" charset="0"/>
                            </a:endParaRPr>
                          </a:p>
                        </a:txBody>
                        <a:useSpRect/>
                      </a:txSp>
                    </a:sp>
                  </a:grpSp>
                </lc:lockedCanvas>
              </a:graphicData>
            </a:graphic>
          </wp:anchor>
        </w:drawing>
      </w:r>
      <w:r w:rsidR="00971241" w:rsidRPr="00971241">
        <w:t xml:space="preserve">In deze versie bestaat de </w:t>
      </w:r>
      <w:proofErr w:type="spellStart"/>
      <w:r w:rsidR="00971241" w:rsidRPr="00971241">
        <w:t>linkset</w:t>
      </w:r>
      <w:proofErr w:type="spellEnd"/>
      <w:r w:rsidR="00971241" w:rsidRPr="00971241">
        <w:t xml:space="preserve"> uit 1 link van A naar J. De </w:t>
      </w:r>
      <w:proofErr w:type="spellStart"/>
      <w:r w:rsidR="00971241" w:rsidRPr="00971241">
        <w:t>nodes</w:t>
      </w:r>
      <w:proofErr w:type="spellEnd"/>
      <w:r w:rsidR="00971241" w:rsidRPr="00971241">
        <w:t xml:space="preserve"> zijn apart ‘bovenop’ de leiding weergegeven. Er is geen enkele netwerk</w:t>
      </w:r>
      <w:r w:rsidR="008C14E8">
        <w:t>t</w:t>
      </w:r>
      <w:r w:rsidR="00971241" w:rsidRPr="00971241">
        <w:t>opologie.</w:t>
      </w:r>
    </w:p>
    <w:sectPr w:rsidR="00855A12" w:rsidSect="00672722">
      <w:pgSz w:w="11906" w:h="16838" w:code="9"/>
      <w:pgMar w:top="2552" w:right="1622" w:bottom="1531" w:left="1622" w:header="0" w:footer="57"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07" w:author="Postema H.P." w:date="2017-02-06T09:24:00Z" w:initials="HPO">
    <w:p w:rsidR="00C632B5" w:rsidRDefault="00C632B5">
      <w:pPr>
        <w:pStyle w:val="Tekstopmerking"/>
      </w:pPr>
      <w:r>
        <w:rPr>
          <w:rStyle w:val="Verwijzingopmerking"/>
        </w:rPr>
        <w:annotationRef/>
      </w:r>
      <w:r>
        <w:t>Is het zinvol om deze term ook in het plaatje hierboven te hanteren?</w:t>
      </w:r>
    </w:p>
  </w:comment>
  <w:comment w:id="508" w:author="Postema H.P." w:date="2017-02-06T09:23:00Z" w:initials="HPO">
    <w:p w:rsidR="00C632B5" w:rsidRDefault="00C632B5">
      <w:pPr>
        <w:pStyle w:val="Tekstopmerking"/>
      </w:pPr>
      <w:r>
        <w:rPr>
          <w:rStyle w:val="Verwijzingopmerking"/>
        </w:rPr>
        <w:annotationRef/>
      </w:r>
      <w:r>
        <w:t>Dit zit toch ook in het IMKL2015?</w:t>
      </w:r>
    </w:p>
  </w:comment>
  <w:comment w:id="763" w:author="Postema H.P." w:date="2017-02-06T09:44:00Z" w:initials="HPO">
    <w:p w:rsidR="00ED458A" w:rsidRDefault="00ED458A">
      <w:pPr>
        <w:pStyle w:val="Tekstopmerking"/>
      </w:pPr>
      <w:r>
        <w:rPr>
          <w:rStyle w:val="Verwijzingopmerking"/>
        </w:rPr>
        <w:annotationRef/>
      </w:r>
      <w:r w:rsidR="00153E54">
        <w:t>Wat is ook al weer de reden dat graaf-, informatie- en orientatie polygoon verschillende features zijn ? Missen we hier ook de calamiteiten ?</w:t>
      </w:r>
    </w:p>
  </w:comment>
  <w:comment w:id="780" w:author="Postema H.P." w:date="2017-02-06T09:49:00Z" w:initials="HPO">
    <w:p w:rsidR="00ED458A" w:rsidRDefault="00ED458A">
      <w:pPr>
        <w:pStyle w:val="Tekstopmerking"/>
      </w:pPr>
      <w:r>
        <w:rPr>
          <w:rStyle w:val="Verwijzingopmerking"/>
        </w:rPr>
        <w:annotationRef/>
      </w:r>
      <w:r w:rsidR="00153E54">
        <w:t>Is er ook een relatie naar Netbeheerder ?</w:t>
      </w:r>
    </w:p>
  </w:comment>
  <w:comment w:id="1122" w:author="Postema H.P." w:date="2017-02-06T10:09:00Z" w:initials="HPO">
    <w:p w:rsidR="00153E54" w:rsidRDefault="00153E54">
      <w:pPr>
        <w:pStyle w:val="Tekstopmerking"/>
      </w:pPr>
      <w:r>
        <w:rPr>
          <w:rStyle w:val="Verwijzingopmerking"/>
        </w:rPr>
        <w:annotationRef/>
      </w:r>
      <w:r>
        <w:t xml:space="preserve">Wat is het verschil qua datatype precies tussen opdrachtgever en </w:t>
      </w:r>
      <w:r>
        <w:t>aanvrager ?</w:t>
      </w:r>
    </w:p>
    <w:p w:rsidR="00153E54" w:rsidRDefault="00153E54">
      <w:pPr>
        <w:pStyle w:val="Tekstopmerking"/>
      </w:pPr>
      <w:r>
        <w:t xml:space="preserve">Iets vergelijkbaars wat mij betreft over het adres en hoe verhoudt zich dat tov het INSPIRE address? Het adres is wel </w:t>
      </w:r>
      <w:r>
        <w:t xml:space="preserve">conform </w:t>
      </w:r>
      <w:r>
        <w:t xml:space="preserve">BAG </w:t>
      </w:r>
      <w:r>
        <w:t>?</w:t>
      </w:r>
    </w:p>
  </w:comment>
  <w:comment w:id="1182" w:author="Postema H.P." w:date="2017-02-06T10:10:00Z" w:initials="HPO">
    <w:p w:rsidR="00153E54" w:rsidRDefault="00153E54">
      <w:pPr>
        <w:pStyle w:val="Tekstopmerking"/>
      </w:pPr>
      <w:r>
        <w:rPr>
          <w:rStyle w:val="Verwijzingopmerking"/>
        </w:rPr>
        <w:annotationRef/>
      </w:r>
      <w:r>
        <w:t xml:space="preserve">Heeft contact ook een </w:t>
      </w:r>
      <w:proofErr w:type="spellStart"/>
      <w:r>
        <w:t>re</w:t>
      </w:r>
      <w:proofErr w:type="spellEnd"/>
      <w:r>
        <w:t>latie met belanghebbende?</w:t>
      </w:r>
    </w:p>
  </w:comment>
  <w:comment w:id="1416" w:author="Postema H.P." w:date="2017-02-06T10:12:00Z" w:initials="HPO">
    <w:p w:rsidR="00153E54" w:rsidRDefault="00153E54">
      <w:pPr>
        <w:pStyle w:val="Tekstopmerking"/>
      </w:pPr>
      <w:r>
        <w:rPr>
          <w:rStyle w:val="Verwijzingopmerking"/>
        </w:rPr>
        <w:annotationRef/>
      </w:r>
      <w:r>
        <w:t>Hoe gaat dit mbt review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32B5" w:rsidRDefault="00C632B5">
      <w:r>
        <w:separator/>
      </w:r>
    </w:p>
    <w:p w:rsidR="00C632B5" w:rsidRDefault="00C632B5"/>
  </w:endnote>
  <w:endnote w:type="continuationSeparator" w:id="0">
    <w:p w:rsidR="00C632B5" w:rsidRDefault="00C632B5">
      <w:r>
        <w:continuationSeparator/>
      </w:r>
    </w:p>
    <w:p w:rsidR="00C632B5" w:rsidRDefault="00C632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ArialMT">
    <w:altName w:val="Arial"/>
    <w:charset w:val="00"/>
    <w:family w:val="swiss"/>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20" w:type="dxa"/>
      <w:tblLook w:val="01E0" w:firstRow="1" w:lastRow="1" w:firstColumn="1" w:lastColumn="1" w:noHBand="0" w:noVBand="0"/>
    </w:tblPr>
    <w:tblGrid>
      <w:gridCol w:w="648"/>
      <w:gridCol w:w="8820"/>
    </w:tblGrid>
    <w:tr w:rsidR="00C632B5" w:rsidRPr="00C7450D">
      <w:tc>
        <w:tcPr>
          <w:tcW w:w="648" w:type="dxa"/>
        </w:tcPr>
        <w:p w:rsidR="00C632B5" w:rsidRPr="00E2691E" w:rsidRDefault="00C632B5" w:rsidP="00BB25BB">
          <w:r>
            <w:fldChar w:fldCharType="begin"/>
          </w:r>
          <w:r>
            <w:instrText xml:space="preserve"> PAGE </w:instrText>
          </w:r>
          <w:r>
            <w:fldChar w:fldCharType="separate"/>
          </w:r>
          <w:r>
            <w:rPr>
              <w:noProof/>
            </w:rPr>
            <w:t>2</w:t>
          </w:r>
          <w:r>
            <w:rPr>
              <w:noProof/>
            </w:rPr>
            <w:fldChar w:fldCharType="end"/>
          </w:r>
        </w:p>
      </w:tc>
      <w:tc>
        <w:tcPr>
          <w:tcW w:w="8820" w:type="dxa"/>
        </w:tcPr>
        <w:p w:rsidR="00C632B5" w:rsidRPr="00C7450D" w:rsidRDefault="00C632B5" w:rsidP="00BB25BB">
          <w:r w:rsidRPr="00C7450D">
            <w:t xml:space="preserve">Geonovum – </w:t>
          </w:r>
          <w:r>
            <w:fldChar w:fldCharType="begin"/>
          </w:r>
          <w:r w:rsidRPr="00C7450D">
            <w:instrText xml:space="preserve"> REF Rapporttitel \h </w:instrText>
          </w:r>
          <w:r>
            <w:fldChar w:fldCharType="separate"/>
          </w:r>
          <w:r>
            <w:rPr>
              <w:b/>
              <w:bCs/>
            </w:rPr>
            <w:t>Fout! Verwijzingsbron niet gevonden.</w:t>
          </w:r>
          <w:r>
            <w:fldChar w:fldCharType="end"/>
          </w:r>
        </w:p>
      </w:tc>
    </w:tr>
  </w:tbl>
  <w:p w:rsidR="00C632B5" w:rsidRPr="00C7450D" w:rsidRDefault="00C632B5" w:rsidP="00064FFB"/>
  <w:p w:rsidR="00C632B5" w:rsidRPr="00C7450D" w:rsidRDefault="00C632B5" w:rsidP="00064FFB"/>
  <w:p w:rsidR="00C632B5" w:rsidRPr="00C7450D" w:rsidRDefault="00C632B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32B5" w:rsidRDefault="00C632B5"/>
  <w:p w:rsidR="00C632B5" w:rsidRDefault="00C632B5"/>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75" w:type="dxa"/>
      <w:tblInd w:w="-612" w:type="dxa"/>
      <w:tblLook w:val="01E0" w:firstRow="1" w:lastRow="1" w:firstColumn="1" w:lastColumn="1" w:noHBand="0" w:noVBand="0"/>
    </w:tblPr>
    <w:tblGrid>
      <w:gridCol w:w="540"/>
      <w:gridCol w:w="8835"/>
    </w:tblGrid>
    <w:tr w:rsidR="00C632B5" w:rsidRPr="008A6C4C">
      <w:trPr>
        <w:trHeight w:val="182"/>
      </w:trPr>
      <w:tc>
        <w:tcPr>
          <w:tcW w:w="540" w:type="dxa"/>
        </w:tcPr>
        <w:p w:rsidR="00C632B5" w:rsidRPr="007008A1" w:rsidRDefault="00C632B5" w:rsidP="00796267">
          <w:pPr>
            <w:rPr>
              <w:sz w:val="14"/>
              <w:szCs w:val="14"/>
            </w:rPr>
          </w:pPr>
          <w:r w:rsidRPr="007008A1">
            <w:rPr>
              <w:sz w:val="14"/>
              <w:szCs w:val="14"/>
            </w:rPr>
            <w:fldChar w:fldCharType="begin"/>
          </w:r>
          <w:r w:rsidRPr="007008A1">
            <w:rPr>
              <w:sz w:val="14"/>
              <w:szCs w:val="14"/>
            </w:rPr>
            <w:instrText xml:space="preserve"> PAGE </w:instrText>
          </w:r>
          <w:r w:rsidRPr="007008A1">
            <w:rPr>
              <w:sz w:val="14"/>
              <w:szCs w:val="14"/>
            </w:rPr>
            <w:fldChar w:fldCharType="separate"/>
          </w:r>
          <w:r w:rsidR="00153E54">
            <w:rPr>
              <w:noProof/>
              <w:sz w:val="14"/>
              <w:szCs w:val="14"/>
            </w:rPr>
            <w:t>82</w:t>
          </w:r>
          <w:r w:rsidRPr="007008A1">
            <w:rPr>
              <w:sz w:val="14"/>
              <w:szCs w:val="14"/>
            </w:rPr>
            <w:fldChar w:fldCharType="end"/>
          </w:r>
        </w:p>
      </w:tc>
      <w:tc>
        <w:tcPr>
          <w:tcW w:w="8835" w:type="dxa"/>
        </w:tcPr>
        <w:p w:rsidR="00C632B5" w:rsidRPr="000427A2" w:rsidRDefault="00C632B5" w:rsidP="00EF1617">
          <w:pPr>
            <w:rPr>
              <w:sz w:val="14"/>
              <w:szCs w:val="14"/>
              <w:lang w:val="en-US"/>
            </w:rPr>
          </w:pPr>
          <w:r w:rsidRPr="000427A2">
            <w:rPr>
              <w:sz w:val="14"/>
              <w:szCs w:val="14"/>
              <w:lang w:val="en-US"/>
            </w:rPr>
            <w:t xml:space="preserve">Rapport </w:t>
          </w:r>
          <w:proofErr w:type="spellStart"/>
          <w:r>
            <w:rPr>
              <w:sz w:val="14"/>
              <w:szCs w:val="14"/>
              <w:lang w:val="en-US"/>
            </w:rPr>
            <w:t>Dataspecificatie</w:t>
          </w:r>
          <w:proofErr w:type="spellEnd"/>
          <w:r>
            <w:rPr>
              <w:sz w:val="14"/>
              <w:szCs w:val="14"/>
              <w:lang w:val="en-US"/>
            </w:rPr>
            <w:t xml:space="preserve"> IMKL2015</w:t>
          </w:r>
        </w:p>
      </w:tc>
    </w:tr>
  </w:tbl>
  <w:p w:rsidR="00C632B5" w:rsidRPr="000427A2" w:rsidRDefault="00C632B5">
    <w:pPr>
      <w:rPr>
        <w:lang w:val="en-US"/>
      </w:rPr>
    </w:pPr>
  </w:p>
  <w:p w:rsidR="00C632B5" w:rsidRPr="000427A2" w:rsidRDefault="00C632B5">
    <w:pP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32B5" w:rsidRDefault="00C632B5">
      <w:r>
        <w:separator/>
      </w:r>
    </w:p>
    <w:p w:rsidR="00C632B5" w:rsidRDefault="00C632B5"/>
  </w:footnote>
  <w:footnote w:type="continuationSeparator" w:id="0">
    <w:p w:rsidR="00C632B5" w:rsidRDefault="00C632B5">
      <w:r>
        <w:continuationSeparator/>
      </w:r>
    </w:p>
    <w:p w:rsidR="00C632B5" w:rsidRDefault="00C632B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32B5" w:rsidRDefault="00C632B5" w:rsidP="00064FFB">
    <w:pPr>
      <w:jc w:val="center"/>
    </w:pPr>
  </w:p>
  <w:p w:rsidR="00C632B5" w:rsidRDefault="00C632B5">
    <w:r>
      <w:rPr>
        <w:noProof/>
      </w:rPr>
      <w:drawing>
        <wp:anchor distT="0" distB="0" distL="114300" distR="114300" simplePos="0" relativeHeight="251656704" behindDoc="0" locked="0" layoutInCell="1" allowOverlap="1">
          <wp:simplePos x="0" y="0"/>
          <wp:positionH relativeFrom="column">
            <wp:posOffset>1714500</wp:posOffset>
          </wp:positionH>
          <wp:positionV relativeFrom="paragraph">
            <wp:posOffset>20320</wp:posOffset>
          </wp:positionV>
          <wp:extent cx="2059940" cy="1043940"/>
          <wp:effectExtent l="19050" t="0" r="0" b="0"/>
          <wp:wrapNone/>
          <wp:docPr id="1" name="Afbeelding 5" descr="geonovu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descr="geonovum logo"/>
                  <pic:cNvPicPr>
                    <a:picLocks noChangeAspect="1" noChangeArrowheads="1"/>
                  </pic:cNvPicPr>
                </pic:nvPicPr>
                <pic:blipFill>
                  <a:blip r:embed="rId1"/>
                  <a:srcRect/>
                  <a:stretch>
                    <a:fillRect/>
                  </a:stretch>
                </pic:blipFill>
                <pic:spPr bwMode="auto">
                  <a:xfrm>
                    <a:off x="0" y="0"/>
                    <a:ext cx="2059940" cy="1043940"/>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32B5" w:rsidRDefault="00C632B5" w:rsidP="00064FFB">
    <w:pPr>
      <w:jc w:val="center"/>
    </w:pPr>
    <w:r>
      <w:rPr>
        <w:noProof/>
      </w:rPr>
      <w:drawing>
        <wp:anchor distT="0" distB="0" distL="114300" distR="114300" simplePos="0" relativeHeight="251659264" behindDoc="0" locked="0" layoutInCell="1" allowOverlap="1">
          <wp:simplePos x="0" y="0"/>
          <wp:positionH relativeFrom="column">
            <wp:posOffset>2057400</wp:posOffset>
          </wp:positionH>
          <wp:positionV relativeFrom="paragraph">
            <wp:posOffset>20320</wp:posOffset>
          </wp:positionV>
          <wp:extent cx="1395730" cy="466090"/>
          <wp:effectExtent l="19050" t="0" r="0" b="0"/>
          <wp:wrapNone/>
          <wp:docPr id="2" name="Afbeelding 4" descr="geonovum logo kl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descr="geonovum logo klein"/>
                  <pic:cNvPicPr>
                    <a:picLocks noChangeAspect="1" noChangeArrowheads="1"/>
                  </pic:cNvPicPr>
                </pic:nvPicPr>
                <pic:blipFill>
                  <a:blip r:embed="rId1"/>
                  <a:srcRect/>
                  <a:stretch>
                    <a:fillRect/>
                  </a:stretch>
                </pic:blipFill>
                <pic:spPr bwMode="auto">
                  <a:xfrm>
                    <a:off x="0" y="0"/>
                    <a:ext cx="1395730" cy="466090"/>
                  </a:xfrm>
                  <a:prstGeom prst="rect">
                    <a:avLst/>
                  </a:prstGeom>
                  <a:noFill/>
                  <a:ln w="9525">
                    <a:noFill/>
                    <a:miter lim="800000"/>
                    <a:headEnd/>
                    <a:tailEnd/>
                  </a:ln>
                </pic:spPr>
              </pic:pic>
            </a:graphicData>
          </a:graphic>
        </wp:anchor>
      </w:drawing>
    </w:r>
  </w:p>
  <w:p w:rsidR="00C632B5" w:rsidRDefault="00C632B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9882B5E"/>
    <w:lvl w:ilvl="0">
      <w:start w:val="1"/>
      <w:numFmt w:val="decimal"/>
      <w:pStyle w:val="Lijstnummering5"/>
      <w:lvlText w:val="%1."/>
      <w:lvlJc w:val="left"/>
      <w:pPr>
        <w:tabs>
          <w:tab w:val="num" w:pos="1492"/>
        </w:tabs>
        <w:ind w:left="1492" w:hanging="360"/>
      </w:pPr>
    </w:lvl>
  </w:abstractNum>
  <w:abstractNum w:abstractNumId="1">
    <w:nsid w:val="FFFFFF7D"/>
    <w:multiLevelType w:val="singleLevel"/>
    <w:tmpl w:val="39D8655C"/>
    <w:lvl w:ilvl="0">
      <w:start w:val="1"/>
      <w:numFmt w:val="decimal"/>
      <w:pStyle w:val="Lijstnummering4"/>
      <w:lvlText w:val="%1."/>
      <w:lvlJc w:val="left"/>
      <w:pPr>
        <w:tabs>
          <w:tab w:val="num" w:pos="1209"/>
        </w:tabs>
        <w:ind w:left="1209" w:hanging="360"/>
      </w:pPr>
    </w:lvl>
  </w:abstractNum>
  <w:abstractNum w:abstractNumId="2">
    <w:nsid w:val="FFFFFF7E"/>
    <w:multiLevelType w:val="singleLevel"/>
    <w:tmpl w:val="6D98B760"/>
    <w:lvl w:ilvl="0">
      <w:start w:val="1"/>
      <w:numFmt w:val="decimal"/>
      <w:pStyle w:val="Lijstnummering3"/>
      <w:lvlText w:val="%1."/>
      <w:lvlJc w:val="left"/>
      <w:pPr>
        <w:tabs>
          <w:tab w:val="num" w:pos="926"/>
        </w:tabs>
        <w:ind w:left="926" w:hanging="360"/>
      </w:pPr>
    </w:lvl>
  </w:abstractNum>
  <w:abstractNum w:abstractNumId="3">
    <w:nsid w:val="FFFFFF7F"/>
    <w:multiLevelType w:val="singleLevel"/>
    <w:tmpl w:val="BF9402B4"/>
    <w:lvl w:ilvl="0">
      <w:start w:val="1"/>
      <w:numFmt w:val="decimal"/>
      <w:pStyle w:val="Lijstnummering2"/>
      <w:lvlText w:val="%1."/>
      <w:lvlJc w:val="left"/>
      <w:pPr>
        <w:tabs>
          <w:tab w:val="num" w:pos="643"/>
        </w:tabs>
        <w:ind w:left="643" w:hanging="360"/>
      </w:pPr>
    </w:lvl>
  </w:abstractNum>
  <w:abstractNum w:abstractNumId="4">
    <w:nsid w:val="FFFFFF80"/>
    <w:multiLevelType w:val="singleLevel"/>
    <w:tmpl w:val="93965584"/>
    <w:lvl w:ilvl="0">
      <w:start w:val="1"/>
      <w:numFmt w:val="bullet"/>
      <w:pStyle w:val="Lijstopsomteken5"/>
      <w:lvlText w:val=""/>
      <w:lvlJc w:val="left"/>
      <w:pPr>
        <w:tabs>
          <w:tab w:val="num" w:pos="1492"/>
        </w:tabs>
        <w:ind w:left="1492" w:hanging="360"/>
      </w:pPr>
      <w:rPr>
        <w:rFonts w:ascii="Symbol" w:hAnsi="Symbol" w:hint="default"/>
      </w:rPr>
    </w:lvl>
  </w:abstractNum>
  <w:abstractNum w:abstractNumId="5">
    <w:nsid w:val="FFFFFF81"/>
    <w:multiLevelType w:val="singleLevel"/>
    <w:tmpl w:val="7E3A119A"/>
    <w:lvl w:ilvl="0">
      <w:start w:val="1"/>
      <w:numFmt w:val="bullet"/>
      <w:pStyle w:val="Lijstopsomteken4"/>
      <w:lvlText w:val=""/>
      <w:lvlJc w:val="left"/>
      <w:pPr>
        <w:tabs>
          <w:tab w:val="num" w:pos="1209"/>
        </w:tabs>
        <w:ind w:left="1209" w:hanging="360"/>
      </w:pPr>
      <w:rPr>
        <w:rFonts w:ascii="Symbol" w:hAnsi="Symbol" w:hint="default"/>
      </w:rPr>
    </w:lvl>
  </w:abstractNum>
  <w:abstractNum w:abstractNumId="6">
    <w:nsid w:val="FFFFFF82"/>
    <w:multiLevelType w:val="singleLevel"/>
    <w:tmpl w:val="AFB0991E"/>
    <w:lvl w:ilvl="0">
      <w:start w:val="1"/>
      <w:numFmt w:val="bullet"/>
      <w:pStyle w:val="Lijstopsomteken3"/>
      <w:lvlText w:val=""/>
      <w:lvlJc w:val="left"/>
      <w:pPr>
        <w:tabs>
          <w:tab w:val="num" w:pos="926"/>
        </w:tabs>
        <w:ind w:left="926" w:hanging="360"/>
      </w:pPr>
      <w:rPr>
        <w:rFonts w:ascii="Symbol" w:hAnsi="Symbol" w:hint="default"/>
      </w:rPr>
    </w:lvl>
  </w:abstractNum>
  <w:abstractNum w:abstractNumId="7">
    <w:nsid w:val="FFFFFF83"/>
    <w:multiLevelType w:val="singleLevel"/>
    <w:tmpl w:val="552613CA"/>
    <w:lvl w:ilvl="0">
      <w:start w:val="1"/>
      <w:numFmt w:val="bullet"/>
      <w:pStyle w:val="Lijstopsomteken2"/>
      <w:lvlText w:val=""/>
      <w:lvlJc w:val="left"/>
      <w:pPr>
        <w:tabs>
          <w:tab w:val="num" w:pos="643"/>
        </w:tabs>
        <w:ind w:left="643" w:hanging="360"/>
      </w:pPr>
      <w:rPr>
        <w:rFonts w:ascii="Symbol" w:hAnsi="Symbol" w:hint="default"/>
      </w:rPr>
    </w:lvl>
  </w:abstractNum>
  <w:abstractNum w:abstractNumId="8">
    <w:nsid w:val="FFFFFF88"/>
    <w:multiLevelType w:val="singleLevel"/>
    <w:tmpl w:val="732A989E"/>
    <w:lvl w:ilvl="0">
      <w:start w:val="1"/>
      <w:numFmt w:val="decimal"/>
      <w:pStyle w:val="Lijstnummering"/>
      <w:lvlText w:val="%1."/>
      <w:lvlJc w:val="left"/>
      <w:pPr>
        <w:tabs>
          <w:tab w:val="num" w:pos="360"/>
        </w:tabs>
        <w:ind w:left="360" w:hanging="360"/>
      </w:pPr>
    </w:lvl>
  </w:abstractNum>
  <w:abstractNum w:abstractNumId="9">
    <w:nsid w:val="FFFFFF89"/>
    <w:multiLevelType w:val="singleLevel"/>
    <w:tmpl w:val="B558A39E"/>
    <w:lvl w:ilvl="0">
      <w:start w:val="1"/>
      <w:numFmt w:val="bullet"/>
      <w:pStyle w:val="Lijstopsomteken"/>
      <w:lvlText w:val=""/>
      <w:lvlJc w:val="left"/>
      <w:pPr>
        <w:tabs>
          <w:tab w:val="num" w:pos="360"/>
        </w:tabs>
        <w:ind w:left="360" w:hanging="360"/>
      </w:pPr>
      <w:rPr>
        <w:rFonts w:ascii="Symbol" w:hAnsi="Symbol" w:hint="default"/>
      </w:rPr>
    </w:lvl>
  </w:abstractNum>
  <w:abstractNum w:abstractNumId="10">
    <w:nsid w:val="02830575"/>
    <w:multiLevelType w:val="multilevel"/>
    <w:tmpl w:val="F8B269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07211F73"/>
    <w:multiLevelType w:val="hybridMultilevel"/>
    <w:tmpl w:val="329844C2"/>
    <w:lvl w:ilvl="0" w:tplc="76503CC2">
      <w:numFmt w:val="bullet"/>
      <w:lvlText w:val="-"/>
      <w:lvlJc w:val="left"/>
      <w:pPr>
        <w:ind w:left="720" w:hanging="360"/>
      </w:pPr>
      <w:rPr>
        <w:rFonts w:ascii="Verdana" w:eastAsia="Times New Roman" w:hAnsi="Verdana"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nsid w:val="0791086F"/>
    <w:multiLevelType w:val="multilevel"/>
    <w:tmpl w:val="6A7A4F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0DDF5CC4"/>
    <w:multiLevelType w:val="multilevel"/>
    <w:tmpl w:val="2960BB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0F321E76"/>
    <w:multiLevelType w:val="hybridMultilevel"/>
    <w:tmpl w:val="9446D25C"/>
    <w:lvl w:ilvl="0" w:tplc="E13E816A">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0FF42A28"/>
    <w:multiLevelType w:val="hybridMultilevel"/>
    <w:tmpl w:val="CE16C238"/>
    <w:lvl w:ilvl="0" w:tplc="839C92C8">
      <w:start w:val="1"/>
      <w:numFmt w:val="decimal"/>
      <w:pStyle w:val="subsubparagraaftitel"/>
      <w:lvlText w:val="%1.1.1.1"/>
      <w:lvlJc w:val="left"/>
      <w:pPr>
        <w:ind w:left="36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nsid w:val="15441181"/>
    <w:multiLevelType w:val="hybridMultilevel"/>
    <w:tmpl w:val="76CE3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5D67A2E"/>
    <w:multiLevelType w:val="hybridMultilevel"/>
    <w:tmpl w:val="8D36BBF8"/>
    <w:lvl w:ilvl="0" w:tplc="337EB500">
      <w:start w:val="1"/>
      <w:numFmt w:val="decimal"/>
      <w:pStyle w:val="Recommendation"/>
      <w:lvlText w:val="Recommendation %1"/>
      <w:lvlJc w:val="left"/>
      <w:pPr>
        <w:tabs>
          <w:tab w:val="num" w:pos="3240"/>
        </w:tabs>
        <w:ind w:left="2041" w:hanging="2041"/>
      </w:pPr>
      <w:rPr>
        <w:rFonts w:hint="default"/>
        <w:b/>
        <w:i w:val="0"/>
        <w:color w:val="333399"/>
      </w:rPr>
    </w:lvl>
    <w:lvl w:ilvl="1" w:tplc="04070019">
      <w:start w:val="1"/>
      <w:numFmt w:val="bullet"/>
      <w:lvlText w:val=""/>
      <w:lvlJc w:val="left"/>
      <w:pPr>
        <w:tabs>
          <w:tab w:val="num" w:pos="1440"/>
        </w:tabs>
        <w:ind w:left="1440" w:hanging="360"/>
      </w:pPr>
      <w:rPr>
        <w:rFonts w:ascii="Symbol" w:hAnsi="Symbol" w:hint="default"/>
        <w:b/>
        <w:i w:val="0"/>
        <w:color w:val="333399"/>
      </w:rPr>
    </w:lvl>
    <w:lvl w:ilvl="2" w:tplc="0407001B">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8">
    <w:nsid w:val="176002B3"/>
    <w:multiLevelType w:val="hybridMultilevel"/>
    <w:tmpl w:val="0D46943A"/>
    <w:lvl w:ilvl="0" w:tplc="13D2AAC0">
      <w:start w:val="5"/>
      <w:numFmt w:val="bullet"/>
      <w:lvlText w:val="-"/>
      <w:lvlJc w:val="left"/>
      <w:pPr>
        <w:ind w:left="720" w:hanging="360"/>
      </w:pPr>
      <w:rPr>
        <w:rFonts w:ascii="Verdana" w:eastAsia="Times New Roman" w:hAnsi="Verdana"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nsid w:val="189A0CBB"/>
    <w:multiLevelType w:val="hybridMultilevel"/>
    <w:tmpl w:val="05B2CF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nsid w:val="192A11FB"/>
    <w:multiLevelType w:val="hybridMultilevel"/>
    <w:tmpl w:val="F31C24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nsid w:val="1A991166"/>
    <w:multiLevelType w:val="hybridMultilevel"/>
    <w:tmpl w:val="6AC217B0"/>
    <w:lvl w:ilvl="0" w:tplc="AC6889AA">
      <w:start w:val="88"/>
      <w:numFmt w:val="bullet"/>
      <w:lvlText w:val="-"/>
      <w:lvlJc w:val="left"/>
      <w:pPr>
        <w:tabs>
          <w:tab w:val="num" w:pos="360"/>
        </w:tabs>
        <w:ind w:left="360" w:hanging="360"/>
      </w:pPr>
      <w:rPr>
        <w:rFonts w:ascii="Arial" w:eastAsia="Times New Roman" w:hAnsi="Arial" w:cs="Arial"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2">
    <w:nsid w:val="1D894789"/>
    <w:multiLevelType w:val="hybridMultilevel"/>
    <w:tmpl w:val="3D263F8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nsid w:val="1F886C23"/>
    <w:multiLevelType w:val="hybridMultilevel"/>
    <w:tmpl w:val="76C6153E"/>
    <w:lvl w:ilvl="0" w:tplc="E13E816A">
      <w:start w:val="1"/>
      <w:numFmt w:val="bullet"/>
      <w:lvlText w:val=""/>
      <w:lvlJc w:val="left"/>
      <w:pPr>
        <w:ind w:left="72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nsid w:val="21B26B4F"/>
    <w:multiLevelType w:val="hybridMultilevel"/>
    <w:tmpl w:val="D6BED4CA"/>
    <w:lvl w:ilvl="0" w:tplc="9582224A">
      <w:start w:val="2015"/>
      <w:numFmt w:val="bullet"/>
      <w:lvlText w:val=""/>
      <w:lvlJc w:val="left"/>
      <w:pPr>
        <w:ind w:left="720" w:hanging="360"/>
      </w:pPr>
      <w:rPr>
        <w:rFonts w:ascii="Wingdings" w:eastAsia="Times New Roman" w:hAnsi="Wingdings"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nsid w:val="27B04BE9"/>
    <w:multiLevelType w:val="multilevel"/>
    <w:tmpl w:val="64DA7356"/>
    <w:lvl w:ilvl="0">
      <w:start w:val="1"/>
      <w:numFmt w:val="decimal"/>
      <w:pStyle w:val="Hoofdstukx"/>
      <w:suff w:val="nothing"/>
      <w:lvlText w:val="Hoofdstuk %1"/>
      <w:lvlJc w:val="left"/>
      <w:pPr>
        <w:ind w:left="0" w:firstLine="0"/>
      </w:pPr>
      <w:rPr>
        <w:rFonts w:hint="default"/>
      </w:rPr>
    </w:lvl>
    <w:lvl w:ilvl="1">
      <w:start w:val="1"/>
      <w:numFmt w:val="decimal"/>
      <w:pStyle w:val="Paragraaftitel"/>
      <w:lvlText w:val="%1.%2"/>
      <w:lvlJc w:val="left"/>
      <w:pPr>
        <w:tabs>
          <w:tab w:val="num" w:pos="567"/>
        </w:tabs>
        <w:ind w:left="0" w:firstLine="0"/>
      </w:pPr>
      <w:rPr>
        <w:rFonts w:hint="default"/>
      </w:rPr>
    </w:lvl>
    <w:lvl w:ilvl="2">
      <w:start w:val="1"/>
      <w:numFmt w:val="decimal"/>
      <w:pStyle w:val="subparagraaftitel"/>
      <w:lvlText w:val="%1.%2.%3"/>
      <w:lvlJc w:val="left"/>
      <w:pPr>
        <w:tabs>
          <w:tab w:val="num" w:pos="567"/>
        </w:tabs>
        <w:ind w:left="0" w:firstLine="0"/>
      </w:pPr>
      <w:rPr>
        <w:rFonts w:hint="default"/>
      </w:rPr>
    </w:lvl>
    <w:lvl w:ilvl="3">
      <w:start w:val="1"/>
      <w:numFmt w:val="none"/>
      <w:lvlRestart w:val="0"/>
      <w:suff w:val="nothing"/>
      <w:lvlText w:val=""/>
      <w:lvlJc w:val="left"/>
      <w:pPr>
        <w:ind w:left="0" w:firstLine="0"/>
      </w:pPr>
      <w:rPr>
        <w:rFonts w:hint="default"/>
      </w:rPr>
    </w:lvl>
    <w:lvl w:ilvl="4">
      <w:start w:val="1"/>
      <w:numFmt w:val="none"/>
      <w:lvlRestart w:val="0"/>
      <w:suff w:val="nothing"/>
      <w:lvlText w:val=""/>
      <w:lvlJc w:val="left"/>
      <w:pPr>
        <w:ind w:left="0" w:firstLine="0"/>
      </w:pPr>
      <w:rPr>
        <w:rFonts w:hint="default"/>
      </w:rPr>
    </w:lvl>
    <w:lvl w:ilvl="5">
      <w:start w:val="1"/>
      <w:numFmt w:val="none"/>
      <w:lvlRestart w:val="0"/>
      <w:suff w:val="nothing"/>
      <w:lvlText w:val=""/>
      <w:lvlJc w:val="left"/>
      <w:pPr>
        <w:ind w:left="0" w:firstLine="0"/>
      </w:pPr>
      <w:rPr>
        <w:rFonts w:hint="default"/>
      </w:rPr>
    </w:lvl>
    <w:lvl w:ilvl="6">
      <w:start w:val="1"/>
      <w:numFmt w:val="none"/>
      <w:lvlRestart w:val="0"/>
      <w:suff w:val="nothing"/>
      <w:lvlText w:val=""/>
      <w:lvlJc w:val="left"/>
      <w:pPr>
        <w:ind w:left="0" w:firstLine="0"/>
      </w:pPr>
      <w:rPr>
        <w:rFonts w:hint="default"/>
      </w:rPr>
    </w:lvl>
    <w:lvl w:ilvl="7">
      <w:start w:val="1"/>
      <w:numFmt w:val="none"/>
      <w:lvlRestart w:val="0"/>
      <w:suff w:val="nothing"/>
      <w:lvlText w:val=""/>
      <w:lvlJc w:val="left"/>
      <w:pPr>
        <w:ind w:left="0" w:firstLine="0"/>
      </w:pPr>
      <w:rPr>
        <w:rFonts w:hint="default"/>
      </w:rPr>
    </w:lvl>
    <w:lvl w:ilvl="8">
      <w:start w:val="1"/>
      <w:numFmt w:val="none"/>
      <w:lvlRestart w:val="0"/>
      <w:suff w:val="nothing"/>
      <w:lvlText w:val=""/>
      <w:lvlJc w:val="left"/>
      <w:pPr>
        <w:ind w:left="0" w:firstLine="0"/>
      </w:pPr>
      <w:rPr>
        <w:rFonts w:hint="default"/>
      </w:rPr>
    </w:lvl>
  </w:abstractNum>
  <w:abstractNum w:abstractNumId="26">
    <w:nsid w:val="2AC75B49"/>
    <w:multiLevelType w:val="hybridMultilevel"/>
    <w:tmpl w:val="AC6E9452"/>
    <w:lvl w:ilvl="0" w:tplc="BA667A5E">
      <w:start w:val="1"/>
      <w:numFmt w:val="bullet"/>
      <w:lvlText w:val=""/>
      <w:lvlJc w:val="left"/>
      <w:pPr>
        <w:tabs>
          <w:tab w:val="num" w:pos="567"/>
        </w:tabs>
        <w:ind w:left="567" w:hanging="567"/>
      </w:pPr>
      <w:rPr>
        <w:rFonts w:ascii="Wingdings" w:hAnsi="Wingdings"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7">
    <w:nsid w:val="2C015B21"/>
    <w:multiLevelType w:val="multilevel"/>
    <w:tmpl w:val="0413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8">
    <w:nsid w:val="2D8F15AE"/>
    <w:multiLevelType w:val="hybridMultilevel"/>
    <w:tmpl w:val="BA00410E"/>
    <w:lvl w:ilvl="0" w:tplc="6AFE1EC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nsid w:val="36E775B6"/>
    <w:multiLevelType w:val="multilevel"/>
    <w:tmpl w:val="F41C5E2A"/>
    <w:lvl w:ilvl="0">
      <w:start w:val="1"/>
      <w:numFmt w:val="bullet"/>
      <w:pStyle w:val="Opsomming"/>
      <w:lvlText w:val=""/>
      <w:lvlJc w:val="left"/>
      <w:pPr>
        <w:tabs>
          <w:tab w:val="num" w:pos="567"/>
        </w:tabs>
        <w:ind w:left="567" w:hanging="567"/>
      </w:pPr>
      <w:rPr>
        <w:rFonts w:ascii="Wingdings" w:hAnsi="Wingdings" w:hint="default"/>
        <w:sz w:val="16"/>
      </w:rPr>
    </w:lvl>
    <w:lvl w:ilvl="1">
      <w:start w:val="1"/>
      <w:numFmt w:val="bullet"/>
      <w:lvlText w:val=""/>
      <w:lvlJc w:val="left"/>
      <w:pPr>
        <w:tabs>
          <w:tab w:val="num" w:pos="1134"/>
        </w:tabs>
        <w:ind w:left="1134" w:hanging="567"/>
      </w:pPr>
      <w:rPr>
        <w:rFonts w:ascii="Wingdings" w:hAnsi="Wingdings" w:hint="default"/>
      </w:rPr>
    </w:lvl>
    <w:lvl w:ilvl="2">
      <w:start w:val="1"/>
      <w:numFmt w:val="bullet"/>
      <w:lvlText w:val=""/>
      <w:lvlJc w:val="left"/>
      <w:pPr>
        <w:tabs>
          <w:tab w:val="num" w:pos="1701"/>
        </w:tabs>
        <w:ind w:left="1701" w:hanging="567"/>
      </w:pPr>
      <w:rPr>
        <w:rFonts w:ascii="Wingdings" w:hAnsi="Wingdings" w:hint="default"/>
      </w:rPr>
    </w:lvl>
    <w:lvl w:ilvl="3">
      <w:start w:val="1"/>
      <w:numFmt w:val="bullet"/>
      <w:lvlText w:val=""/>
      <w:lvlJc w:val="left"/>
      <w:pPr>
        <w:tabs>
          <w:tab w:val="num" w:pos="2268"/>
        </w:tabs>
        <w:ind w:left="2268" w:hanging="567"/>
      </w:pPr>
      <w:rPr>
        <w:rFonts w:ascii="Wingdings" w:hAnsi="Wingdings" w:hint="default"/>
      </w:rPr>
    </w:lvl>
    <w:lvl w:ilvl="4">
      <w:start w:val="1"/>
      <w:numFmt w:val="bullet"/>
      <w:lvlText w:val=""/>
      <w:lvlJc w:val="left"/>
      <w:pPr>
        <w:tabs>
          <w:tab w:val="num" w:pos="2835"/>
        </w:tabs>
        <w:ind w:left="2835" w:hanging="567"/>
      </w:pPr>
      <w:rPr>
        <w:rFonts w:ascii="Wingdings" w:hAnsi="Wingdings" w:hint="default"/>
      </w:rPr>
    </w:lvl>
    <w:lvl w:ilvl="5">
      <w:start w:val="1"/>
      <w:numFmt w:val="bullet"/>
      <w:lvlText w:val=""/>
      <w:lvlJc w:val="left"/>
      <w:pPr>
        <w:tabs>
          <w:tab w:val="num" w:pos="3402"/>
        </w:tabs>
        <w:ind w:left="3402" w:hanging="567"/>
      </w:pPr>
      <w:rPr>
        <w:rFonts w:ascii="Wingdings" w:hAnsi="Wingdings" w:hint="default"/>
      </w:rPr>
    </w:lvl>
    <w:lvl w:ilvl="6">
      <w:start w:val="1"/>
      <w:numFmt w:val="bullet"/>
      <w:lvlText w:val=""/>
      <w:lvlJc w:val="left"/>
      <w:pPr>
        <w:tabs>
          <w:tab w:val="num" w:pos="3969"/>
        </w:tabs>
        <w:ind w:left="3969" w:hanging="567"/>
      </w:pPr>
      <w:rPr>
        <w:rFonts w:ascii="Wingdings" w:hAnsi="Wingdings" w:hint="default"/>
      </w:rPr>
    </w:lvl>
    <w:lvl w:ilvl="7">
      <w:start w:val="1"/>
      <w:numFmt w:val="bullet"/>
      <w:lvlText w:val=""/>
      <w:lvlJc w:val="left"/>
      <w:pPr>
        <w:tabs>
          <w:tab w:val="num" w:pos="4536"/>
        </w:tabs>
        <w:ind w:left="4536" w:hanging="567"/>
      </w:pPr>
      <w:rPr>
        <w:rFonts w:ascii="Wingdings" w:hAnsi="Wingdings" w:hint="default"/>
      </w:rPr>
    </w:lvl>
    <w:lvl w:ilvl="8">
      <w:start w:val="1"/>
      <w:numFmt w:val="bullet"/>
      <w:lvlText w:val=""/>
      <w:lvlJc w:val="left"/>
      <w:pPr>
        <w:tabs>
          <w:tab w:val="num" w:pos="5103"/>
        </w:tabs>
        <w:ind w:left="5103" w:hanging="567"/>
      </w:pPr>
      <w:rPr>
        <w:rFonts w:ascii="Wingdings" w:hAnsi="Wingdings" w:hint="default"/>
      </w:rPr>
    </w:lvl>
  </w:abstractNum>
  <w:abstractNum w:abstractNumId="30">
    <w:nsid w:val="3A9F1777"/>
    <w:multiLevelType w:val="multilevel"/>
    <w:tmpl w:val="04130023"/>
    <w:styleLink w:val="Artikelsectie"/>
    <w:lvl w:ilvl="0">
      <w:start w:val="1"/>
      <w:numFmt w:val="upperRoman"/>
      <w:lvlText w:val="Artikel %1."/>
      <w:lvlJc w:val="left"/>
      <w:pPr>
        <w:tabs>
          <w:tab w:val="num" w:pos="1440"/>
        </w:tabs>
        <w:ind w:left="0" w:firstLine="0"/>
      </w:pPr>
    </w:lvl>
    <w:lvl w:ilvl="1">
      <w:start w:val="1"/>
      <w:numFmt w:val="decimalZero"/>
      <w:isLgl/>
      <w:lvlText w:val="Sectie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1">
    <w:nsid w:val="3B4E6478"/>
    <w:multiLevelType w:val="multilevel"/>
    <w:tmpl w:val="0413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2">
    <w:nsid w:val="3E1C7693"/>
    <w:multiLevelType w:val="hybridMultilevel"/>
    <w:tmpl w:val="5726AC56"/>
    <w:lvl w:ilvl="0" w:tplc="E13E816A">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2AF7E2C"/>
    <w:multiLevelType w:val="hybridMultilevel"/>
    <w:tmpl w:val="1C10F368"/>
    <w:lvl w:ilvl="0" w:tplc="97564778">
      <w:numFmt w:val="bullet"/>
      <w:lvlText w:val="-"/>
      <w:lvlJc w:val="left"/>
      <w:pPr>
        <w:ind w:left="720" w:hanging="360"/>
      </w:pPr>
      <w:rPr>
        <w:rFonts w:ascii="Verdana" w:eastAsia="Times New Roman" w:hAnsi="Verdana"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nsid w:val="42C96724"/>
    <w:multiLevelType w:val="hybridMultilevel"/>
    <w:tmpl w:val="A8787F42"/>
    <w:lvl w:ilvl="0" w:tplc="6AFE1ECA">
      <w:numFmt w:val="bullet"/>
      <w:lvlText w:val="-"/>
      <w:lvlJc w:val="left"/>
      <w:pPr>
        <w:ind w:left="720" w:hanging="360"/>
      </w:pPr>
      <w:rPr>
        <w:rFonts w:ascii="Calibri" w:eastAsiaTheme="minorHAnsi" w:hAnsi="Calibri" w:cs="Calibr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nsid w:val="43EB4C99"/>
    <w:multiLevelType w:val="hybridMultilevel"/>
    <w:tmpl w:val="C1428002"/>
    <w:lvl w:ilvl="0" w:tplc="04130005">
      <w:start w:val="1"/>
      <w:numFmt w:val="bullet"/>
      <w:lvlText w:val=""/>
      <w:lvlJc w:val="left"/>
      <w:pPr>
        <w:ind w:left="360" w:hanging="360"/>
      </w:pPr>
      <w:rPr>
        <w:rFonts w:ascii="Wingdings" w:hAnsi="Wingdings"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6">
    <w:nsid w:val="49EB7A65"/>
    <w:multiLevelType w:val="multilevel"/>
    <w:tmpl w:val="8B50F55C"/>
    <w:lvl w:ilvl="0">
      <w:start w:val="1"/>
      <w:numFmt w:val="decimal"/>
      <w:lvlText w:val="%1."/>
      <w:lvlJc w:val="left"/>
      <w:pPr>
        <w:tabs>
          <w:tab w:val="num" w:pos="720"/>
        </w:tabs>
        <w:ind w:left="720" w:hanging="360"/>
      </w:pPr>
      <w:rPr>
        <w:rFonts w:hint="default"/>
        <w:sz w:val="16"/>
        <w:szCs w:val="16"/>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4E08614C"/>
    <w:multiLevelType w:val="hybridMultilevel"/>
    <w:tmpl w:val="C66A5F26"/>
    <w:lvl w:ilvl="0" w:tplc="E13E816A">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5399631E"/>
    <w:multiLevelType w:val="multilevel"/>
    <w:tmpl w:val="4C98B644"/>
    <w:lvl w:ilvl="0">
      <w:start w:val="1"/>
      <w:numFmt w:val="decimal"/>
      <w:pStyle w:val="Inhopg1"/>
      <w:lvlText w:val="%1"/>
      <w:lvlJc w:val="left"/>
      <w:pPr>
        <w:tabs>
          <w:tab w:val="num" w:pos="567"/>
        </w:tabs>
        <w:ind w:left="360" w:hanging="360"/>
      </w:pPr>
      <w:rPr>
        <w:rFonts w:ascii="Verdana" w:hAnsi="Verdana" w:hint="default"/>
        <w:sz w:val="16"/>
        <w:szCs w:val="16"/>
      </w:rPr>
    </w:lvl>
    <w:lvl w:ilvl="1">
      <w:start w:val="1"/>
      <w:numFmt w:val="none"/>
      <w:lvlText w:val=""/>
      <w:lvlJc w:val="left"/>
      <w:pPr>
        <w:tabs>
          <w:tab w:val="num" w:pos="567"/>
        </w:tabs>
        <w:ind w:left="792" w:hanging="792"/>
      </w:pPr>
      <w:rPr>
        <w:rFonts w:hint="default"/>
      </w:rPr>
    </w:lvl>
    <w:lvl w:ilvl="2">
      <w:start w:val="1"/>
      <w:numFmt w:val="none"/>
      <w:lvlText w:val=""/>
      <w:lvlJc w:val="left"/>
      <w:pPr>
        <w:tabs>
          <w:tab w:val="num" w:pos="1440"/>
        </w:tabs>
        <w:ind w:left="1224" w:hanging="504"/>
      </w:pPr>
      <w:rPr>
        <w:rFonts w:hint="default"/>
      </w:rPr>
    </w:lvl>
    <w:lvl w:ilvl="3">
      <w:start w:val="1"/>
      <w:numFmt w:val="none"/>
      <w:lvlText w:val=""/>
      <w:lvlJc w:val="left"/>
      <w:pPr>
        <w:tabs>
          <w:tab w:val="num" w:pos="2160"/>
        </w:tabs>
        <w:ind w:left="1728" w:hanging="648"/>
      </w:pPr>
      <w:rPr>
        <w:rFonts w:hint="default"/>
      </w:rPr>
    </w:lvl>
    <w:lvl w:ilvl="4">
      <w:start w:val="1"/>
      <w:numFmt w:val="none"/>
      <w:lvlText w:val=""/>
      <w:lvlJc w:val="left"/>
      <w:pPr>
        <w:tabs>
          <w:tab w:val="num" w:pos="2520"/>
        </w:tabs>
        <w:ind w:left="2232" w:hanging="792"/>
      </w:pPr>
      <w:rPr>
        <w:rFonts w:hint="default"/>
      </w:rPr>
    </w:lvl>
    <w:lvl w:ilvl="5">
      <w:start w:val="1"/>
      <w:numFmt w:val="none"/>
      <w:lvlText w:val=""/>
      <w:lvlJc w:val="left"/>
      <w:pPr>
        <w:tabs>
          <w:tab w:val="num" w:pos="3240"/>
        </w:tabs>
        <w:ind w:left="2736" w:hanging="936"/>
      </w:pPr>
      <w:rPr>
        <w:rFonts w:hint="default"/>
      </w:rPr>
    </w:lvl>
    <w:lvl w:ilvl="6">
      <w:start w:val="1"/>
      <w:numFmt w:val="none"/>
      <w:lvlText w:val=""/>
      <w:lvlJc w:val="left"/>
      <w:pPr>
        <w:tabs>
          <w:tab w:val="num" w:pos="3600"/>
        </w:tabs>
        <w:ind w:left="3240" w:hanging="1080"/>
      </w:pPr>
      <w:rPr>
        <w:rFonts w:hint="default"/>
      </w:rPr>
    </w:lvl>
    <w:lvl w:ilvl="7">
      <w:start w:val="1"/>
      <w:numFmt w:val="none"/>
      <w:lvlText w:val=""/>
      <w:lvlJc w:val="left"/>
      <w:pPr>
        <w:tabs>
          <w:tab w:val="num" w:pos="4320"/>
        </w:tabs>
        <w:ind w:left="3744" w:hanging="1224"/>
      </w:pPr>
      <w:rPr>
        <w:rFonts w:hint="default"/>
      </w:rPr>
    </w:lvl>
    <w:lvl w:ilvl="8">
      <w:start w:val="1"/>
      <w:numFmt w:val="none"/>
      <w:lvlText w:val=""/>
      <w:lvlJc w:val="left"/>
      <w:pPr>
        <w:tabs>
          <w:tab w:val="num" w:pos="4680"/>
        </w:tabs>
        <w:ind w:left="4320" w:hanging="1440"/>
      </w:pPr>
      <w:rPr>
        <w:rFonts w:hint="default"/>
      </w:rPr>
    </w:lvl>
  </w:abstractNum>
  <w:abstractNum w:abstractNumId="39">
    <w:nsid w:val="5C655B73"/>
    <w:multiLevelType w:val="hybridMultilevel"/>
    <w:tmpl w:val="60F62BB8"/>
    <w:lvl w:ilvl="0" w:tplc="FFFFFFFF">
      <w:start w:val="1"/>
      <w:numFmt w:val="decimal"/>
      <w:pStyle w:val="Requirement"/>
      <w:lvlText w:val="Requirement %1"/>
      <w:lvlJc w:val="left"/>
      <w:pPr>
        <w:tabs>
          <w:tab w:val="num" w:pos="2520"/>
        </w:tabs>
        <w:ind w:left="1814" w:hanging="1814"/>
      </w:pPr>
      <w:rPr>
        <w:rFonts w:hint="default"/>
        <w:b/>
        <w:i w:val="0"/>
        <w:color w:val="FF0000"/>
      </w:rPr>
    </w:lvl>
    <w:lvl w:ilvl="1" w:tplc="04070003">
      <w:start w:val="1"/>
      <w:numFmt w:val="bullet"/>
      <w:lvlText w:val=""/>
      <w:lvlJc w:val="left"/>
      <w:pPr>
        <w:tabs>
          <w:tab w:val="num" w:pos="1156"/>
        </w:tabs>
        <w:ind w:left="1156" w:hanging="360"/>
      </w:pPr>
      <w:rPr>
        <w:rFonts w:ascii="Symbol" w:hAnsi="Symbol" w:hint="default"/>
      </w:rPr>
    </w:lvl>
    <w:lvl w:ilvl="2" w:tplc="04070005" w:tentative="1">
      <w:start w:val="1"/>
      <w:numFmt w:val="lowerRoman"/>
      <w:lvlText w:val="%3."/>
      <w:lvlJc w:val="right"/>
      <w:pPr>
        <w:tabs>
          <w:tab w:val="num" w:pos="1876"/>
        </w:tabs>
        <w:ind w:left="1876" w:hanging="180"/>
      </w:pPr>
    </w:lvl>
    <w:lvl w:ilvl="3" w:tplc="04070001">
      <w:start w:val="1"/>
      <w:numFmt w:val="decimal"/>
      <w:lvlText w:val="%4."/>
      <w:lvlJc w:val="left"/>
      <w:pPr>
        <w:tabs>
          <w:tab w:val="num" w:pos="2596"/>
        </w:tabs>
        <w:ind w:left="2596" w:hanging="360"/>
      </w:pPr>
    </w:lvl>
    <w:lvl w:ilvl="4" w:tplc="04070003" w:tentative="1">
      <w:start w:val="1"/>
      <w:numFmt w:val="lowerLetter"/>
      <w:lvlText w:val="%5."/>
      <w:lvlJc w:val="left"/>
      <w:pPr>
        <w:tabs>
          <w:tab w:val="num" w:pos="3316"/>
        </w:tabs>
        <w:ind w:left="3316" w:hanging="360"/>
      </w:pPr>
    </w:lvl>
    <w:lvl w:ilvl="5" w:tplc="04070005" w:tentative="1">
      <w:start w:val="1"/>
      <w:numFmt w:val="lowerRoman"/>
      <w:lvlText w:val="%6."/>
      <w:lvlJc w:val="right"/>
      <w:pPr>
        <w:tabs>
          <w:tab w:val="num" w:pos="4036"/>
        </w:tabs>
        <w:ind w:left="4036" w:hanging="180"/>
      </w:pPr>
    </w:lvl>
    <w:lvl w:ilvl="6" w:tplc="04070001" w:tentative="1">
      <w:start w:val="1"/>
      <w:numFmt w:val="decimal"/>
      <w:lvlText w:val="%7."/>
      <w:lvlJc w:val="left"/>
      <w:pPr>
        <w:tabs>
          <w:tab w:val="num" w:pos="4756"/>
        </w:tabs>
        <w:ind w:left="4756" w:hanging="360"/>
      </w:pPr>
    </w:lvl>
    <w:lvl w:ilvl="7" w:tplc="04070003" w:tentative="1">
      <w:start w:val="1"/>
      <w:numFmt w:val="lowerLetter"/>
      <w:lvlText w:val="%8."/>
      <w:lvlJc w:val="left"/>
      <w:pPr>
        <w:tabs>
          <w:tab w:val="num" w:pos="5476"/>
        </w:tabs>
        <w:ind w:left="5476" w:hanging="360"/>
      </w:pPr>
    </w:lvl>
    <w:lvl w:ilvl="8" w:tplc="04070005" w:tentative="1">
      <w:start w:val="1"/>
      <w:numFmt w:val="lowerRoman"/>
      <w:lvlText w:val="%9."/>
      <w:lvlJc w:val="right"/>
      <w:pPr>
        <w:tabs>
          <w:tab w:val="num" w:pos="6196"/>
        </w:tabs>
        <w:ind w:left="6196" w:hanging="180"/>
      </w:pPr>
    </w:lvl>
  </w:abstractNum>
  <w:abstractNum w:abstractNumId="40">
    <w:nsid w:val="609D4368"/>
    <w:multiLevelType w:val="hybridMultilevel"/>
    <w:tmpl w:val="62303E04"/>
    <w:lvl w:ilvl="0" w:tplc="D8D4BBF0">
      <w:start w:val="1"/>
      <w:numFmt w:val="decimal"/>
      <w:lvlText w:val="%1)"/>
      <w:lvlJc w:val="left"/>
      <w:pPr>
        <w:ind w:left="720" w:hanging="360"/>
      </w:pPr>
      <w:rPr>
        <w:rFonts w:hint="default"/>
        <w:b/>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1">
    <w:nsid w:val="62DA2325"/>
    <w:multiLevelType w:val="hybridMultilevel"/>
    <w:tmpl w:val="F08A9D3C"/>
    <w:lvl w:ilvl="0" w:tplc="7C5AF1E8">
      <w:start w:val="3"/>
      <w:numFmt w:val="bullet"/>
      <w:lvlText w:val="﷐"/>
      <w:lvlJc w:val="left"/>
      <w:pPr>
        <w:ind w:left="720" w:hanging="360"/>
      </w:pPr>
      <w:rPr>
        <w:rFonts w:ascii="Arial" w:eastAsia="Times New Roman"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nsid w:val="64F30F1B"/>
    <w:multiLevelType w:val="multilevel"/>
    <w:tmpl w:val="6FF0A528"/>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nsid w:val="654B33B1"/>
    <w:multiLevelType w:val="hybridMultilevel"/>
    <w:tmpl w:val="7EBC733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nsid w:val="66546A42"/>
    <w:multiLevelType w:val="hybridMultilevel"/>
    <w:tmpl w:val="703C126C"/>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nsid w:val="66896FF6"/>
    <w:multiLevelType w:val="multilevel"/>
    <w:tmpl w:val="40440614"/>
    <w:styleLink w:val="OpmaakprofielMetopsommingstekens"/>
    <w:lvl w:ilvl="0">
      <w:start w:val="1"/>
      <w:numFmt w:val="bullet"/>
      <w:lvlText w:val=""/>
      <w:lvlJc w:val="left"/>
      <w:pPr>
        <w:tabs>
          <w:tab w:val="num" w:pos="567"/>
        </w:tabs>
        <w:ind w:left="567" w:hanging="567"/>
      </w:pPr>
      <w:rPr>
        <w:rFonts w:ascii="Wingdings" w:hAnsi="Wingdings" w:hint="default"/>
        <w:sz w:val="16"/>
      </w:rPr>
    </w:lvl>
    <w:lvl w:ilvl="1">
      <w:start w:val="1"/>
      <w:numFmt w:val="bullet"/>
      <w:lvlText w:val=""/>
      <w:lvlJc w:val="left"/>
      <w:pPr>
        <w:tabs>
          <w:tab w:val="num" w:pos="1134"/>
        </w:tabs>
        <w:ind w:left="1134" w:hanging="567"/>
      </w:pPr>
      <w:rPr>
        <w:rFonts w:ascii="Wingdings" w:hAnsi="Wingdings" w:hint="default"/>
      </w:rPr>
    </w:lvl>
    <w:lvl w:ilvl="2">
      <w:start w:val="1"/>
      <w:numFmt w:val="bullet"/>
      <w:lvlText w:val=""/>
      <w:lvlJc w:val="left"/>
      <w:pPr>
        <w:tabs>
          <w:tab w:val="num" w:pos="1701"/>
        </w:tabs>
        <w:ind w:left="1701" w:hanging="567"/>
      </w:pPr>
      <w:rPr>
        <w:rFonts w:ascii="Wingdings" w:hAnsi="Wingdings" w:hint="default"/>
      </w:rPr>
    </w:lvl>
    <w:lvl w:ilvl="3">
      <w:start w:val="1"/>
      <w:numFmt w:val="bullet"/>
      <w:lvlText w:val=""/>
      <w:lvlJc w:val="left"/>
      <w:pPr>
        <w:tabs>
          <w:tab w:val="num" w:pos="2268"/>
        </w:tabs>
        <w:ind w:left="2268" w:hanging="567"/>
      </w:pPr>
      <w:rPr>
        <w:rFonts w:ascii="Wingdings" w:hAnsi="Wingdings" w:hint="default"/>
      </w:rPr>
    </w:lvl>
    <w:lvl w:ilvl="4">
      <w:start w:val="1"/>
      <w:numFmt w:val="bullet"/>
      <w:lvlText w:val=""/>
      <w:lvlJc w:val="left"/>
      <w:pPr>
        <w:tabs>
          <w:tab w:val="num" w:pos="2835"/>
        </w:tabs>
        <w:ind w:left="2835" w:hanging="567"/>
      </w:pPr>
      <w:rPr>
        <w:rFonts w:ascii="Wingdings" w:hAnsi="Wingdings" w:hint="default"/>
      </w:rPr>
    </w:lvl>
    <w:lvl w:ilvl="5">
      <w:start w:val="1"/>
      <w:numFmt w:val="bullet"/>
      <w:lvlText w:val=""/>
      <w:lvlJc w:val="left"/>
      <w:pPr>
        <w:tabs>
          <w:tab w:val="num" w:pos="3402"/>
        </w:tabs>
        <w:ind w:left="3402" w:hanging="567"/>
      </w:pPr>
      <w:rPr>
        <w:rFonts w:ascii="Wingdings" w:hAnsi="Wingdings" w:hint="default"/>
      </w:rPr>
    </w:lvl>
    <w:lvl w:ilvl="6">
      <w:start w:val="1"/>
      <w:numFmt w:val="bullet"/>
      <w:lvlText w:val=""/>
      <w:lvlJc w:val="left"/>
      <w:pPr>
        <w:tabs>
          <w:tab w:val="num" w:pos="3969"/>
        </w:tabs>
        <w:ind w:left="3969" w:hanging="567"/>
      </w:pPr>
      <w:rPr>
        <w:rFonts w:ascii="Wingdings" w:hAnsi="Wingdings" w:hint="default"/>
      </w:rPr>
    </w:lvl>
    <w:lvl w:ilvl="7">
      <w:start w:val="1"/>
      <w:numFmt w:val="bullet"/>
      <w:lvlText w:val=""/>
      <w:lvlJc w:val="left"/>
      <w:pPr>
        <w:tabs>
          <w:tab w:val="num" w:pos="4536"/>
        </w:tabs>
        <w:ind w:left="4536" w:hanging="567"/>
      </w:pPr>
      <w:rPr>
        <w:rFonts w:ascii="Wingdings" w:hAnsi="Wingdings" w:hint="default"/>
      </w:rPr>
    </w:lvl>
    <w:lvl w:ilvl="8">
      <w:start w:val="1"/>
      <w:numFmt w:val="bullet"/>
      <w:lvlText w:val=""/>
      <w:lvlJc w:val="left"/>
      <w:pPr>
        <w:tabs>
          <w:tab w:val="num" w:pos="5103"/>
        </w:tabs>
        <w:ind w:left="5103" w:hanging="567"/>
      </w:pPr>
      <w:rPr>
        <w:rFonts w:ascii="Wingdings" w:hAnsi="Wingdings" w:hint="default"/>
      </w:rPr>
    </w:lvl>
  </w:abstractNum>
  <w:abstractNum w:abstractNumId="46">
    <w:nsid w:val="673D6447"/>
    <w:multiLevelType w:val="multilevel"/>
    <w:tmpl w:val="AA9817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nsid w:val="67C960C2"/>
    <w:multiLevelType w:val="hybridMultilevel"/>
    <w:tmpl w:val="71844B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8">
    <w:nsid w:val="68EE3CDD"/>
    <w:multiLevelType w:val="hybridMultilevel"/>
    <w:tmpl w:val="788E45B0"/>
    <w:lvl w:ilvl="0" w:tplc="04130005">
      <w:start w:val="1"/>
      <w:numFmt w:val="bullet"/>
      <w:lvlText w:val=""/>
      <w:lvlJc w:val="left"/>
      <w:pPr>
        <w:ind w:left="360" w:hanging="360"/>
      </w:pPr>
      <w:rPr>
        <w:rFonts w:ascii="Wingdings" w:hAnsi="Wingdings" w:hint="default"/>
      </w:rPr>
    </w:lvl>
    <w:lvl w:ilvl="1" w:tplc="04130003" w:tentative="1">
      <w:start w:val="1"/>
      <w:numFmt w:val="bullet"/>
      <w:lvlText w:val="o"/>
      <w:lvlJc w:val="left"/>
      <w:pPr>
        <w:ind w:left="1080" w:hanging="360"/>
      </w:pPr>
      <w:rPr>
        <w:rFonts w:ascii="Courier New" w:hAnsi="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49">
    <w:nsid w:val="6A5C208E"/>
    <w:multiLevelType w:val="hybridMultilevel"/>
    <w:tmpl w:val="506E1FD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0">
    <w:nsid w:val="6D9F48B8"/>
    <w:multiLevelType w:val="hybridMultilevel"/>
    <w:tmpl w:val="BB487118"/>
    <w:lvl w:ilvl="0" w:tplc="08130001">
      <w:numFmt w:val="bullet"/>
      <w:lvlText w:val="-"/>
      <w:lvlJc w:val="left"/>
      <w:pPr>
        <w:ind w:left="720" w:hanging="360"/>
      </w:pPr>
      <w:rPr>
        <w:rFonts w:ascii="Verdana" w:eastAsia="Times New Roman" w:hAnsi="Verdana"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1">
    <w:nsid w:val="74E71D0B"/>
    <w:multiLevelType w:val="multilevel"/>
    <w:tmpl w:val="CADCF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6FD198D"/>
    <w:multiLevelType w:val="multilevel"/>
    <w:tmpl w:val="BD365E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9"/>
  </w:num>
  <w:num w:numId="2">
    <w:abstractNumId w:val="7"/>
  </w:num>
  <w:num w:numId="3">
    <w:abstractNumId w:val="6"/>
  </w:num>
  <w:num w:numId="4">
    <w:abstractNumId w:val="5"/>
  </w:num>
  <w:num w:numId="5">
    <w:abstractNumId w:val="45"/>
  </w:num>
  <w:num w:numId="6">
    <w:abstractNumId w:val="31"/>
  </w:num>
  <w:num w:numId="7">
    <w:abstractNumId w:val="27"/>
  </w:num>
  <w:num w:numId="8">
    <w:abstractNumId w:val="30"/>
  </w:num>
  <w:num w:numId="9">
    <w:abstractNumId w:val="4"/>
  </w:num>
  <w:num w:numId="10">
    <w:abstractNumId w:val="8"/>
  </w:num>
  <w:num w:numId="11">
    <w:abstractNumId w:val="3"/>
  </w:num>
  <w:num w:numId="12">
    <w:abstractNumId w:val="2"/>
  </w:num>
  <w:num w:numId="13">
    <w:abstractNumId w:val="1"/>
  </w:num>
  <w:num w:numId="14">
    <w:abstractNumId w:val="0"/>
  </w:num>
  <w:num w:numId="15">
    <w:abstractNumId w:val="38"/>
  </w:num>
  <w:num w:numId="16">
    <w:abstractNumId w:val="25"/>
  </w:num>
  <w:num w:numId="17">
    <w:abstractNumId w:val="26"/>
  </w:num>
  <w:num w:numId="18">
    <w:abstractNumId w:val="15"/>
  </w:num>
  <w:num w:numId="19">
    <w:abstractNumId w:val="14"/>
  </w:num>
  <w:num w:numId="20">
    <w:abstractNumId w:val="32"/>
  </w:num>
  <w:num w:numId="21">
    <w:abstractNumId w:val="37"/>
  </w:num>
  <w:num w:numId="22">
    <w:abstractNumId w:val="39"/>
  </w:num>
  <w:num w:numId="23">
    <w:abstractNumId w:val="17"/>
  </w:num>
  <w:num w:numId="24">
    <w:abstractNumId w:val="41"/>
  </w:num>
  <w:num w:numId="25">
    <w:abstractNumId w:val="20"/>
  </w:num>
  <w:num w:numId="26">
    <w:abstractNumId w:val="49"/>
  </w:num>
  <w:num w:numId="27">
    <w:abstractNumId w:val="19"/>
  </w:num>
  <w:num w:numId="28">
    <w:abstractNumId w:val="43"/>
  </w:num>
  <w:num w:numId="29">
    <w:abstractNumId w:val="22"/>
  </w:num>
  <w:num w:numId="30">
    <w:abstractNumId w:val="48"/>
  </w:num>
  <w:num w:numId="31">
    <w:abstractNumId w:val="18"/>
  </w:num>
  <w:num w:numId="32">
    <w:abstractNumId w:val="16"/>
  </w:num>
  <w:num w:numId="33">
    <w:abstractNumId w:val="50"/>
  </w:num>
  <w:num w:numId="34">
    <w:abstractNumId w:val="29"/>
  </w:num>
  <w:num w:numId="35">
    <w:abstractNumId w:val="33"/>
  </w:num>
  <w:num w:numId="36">
    <w:abstractNumId w:val="21"/>
  </w:num>
  <w:num w:numId="37">
    <w:abstractNumId w:val="34"/>
  </w:num>
  <w:num w:numId="38">
    <w:abstractNumId w:val="28"/>
  </w:num>
  <w:num w:numId="39">
    <w:abstractNumId w:val="24"/>
  </w:num>
  <w:num w:numId="4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4"/>
  </w:num>
  <w:num w:numId="46">
    <w:abstractNumId w:val="42"/>
  </w:num>
  <w:num w:numId="47">
    <w:abstractNumId w:val="36"/>
  </w:num>
  <w:num w:numId="48">
    <w:abstractNumId w:val="11"/>
  </w:num>
  <w:num w:numId="49">
    <w:abstractNumId w:val="47"/>
  </w:num>
  <w:num w:numId="50">
    <w:abstractNumId w:val="23"/>
  </w:num>
  <w:num w:numId="51">
    <w:abstractNumId w:val="51"/>
  </w:num>
  <w:num w:numId="52">
    <w:abstractNumId w:val="35"/>
  </w:num>
  <w:num w:numId="53">
    <w:abstractNumId w:val="4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ul Janssen">
    <w15:presenceInfo w15:providerId="AD" w15:userId="S-1-5-21-3523855201-3922241784-1467847056-1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revisionView w:markup="0"/>
  <w:trackRevisions/>
  <w:defaultTabStop w:val="708"/>
  <w:hyphenationZone w:val="425"/>
  <w:drawingGridHorizontalSpacing w:val="80"/>
  <w:displayHorizontalDrawingGridEvery w:val="2"/>
  <w:characterSpacingControl w:val="doNotCompress"/>
  <w:hdrShapeDefaults>
    <o:shapedefaults v:ext="edit" spidmax="4097" fillcolor="#ff9">
      <v:fill color="#ff9" opacity="25559f"/>
    </o:shapedefaults>
  </w:hdrShapeDefaults>
  <w:footnotePr>
    <w:footnote w:id="-1"/>
    <w:footnote w:id="0"/>
  </w:footnotePr>
  <w:endnotePr>
    <w:endnote w:id="-1"/>
    <w:endnote w:id="0"/>
  </w:endnotePr>
  <w:compat>
    <w:compatSetting w:name="compatibilityMode" w:uri="http://schemas.microsoft.com/office/word" w:val="12"/>
  </w:compat>
  <w:rsids>
    <w:rsidRoot w:val="006E2148"/>
    <w:rsid w:val="00005301"/>
    <w:rsid w:val="00010898"/>
    <w:rsid w:val="00011C23"/>
    <w:rsid w:val="00017B8E"/>
    <w:rsid w:val="00020F2F"/>
    <w:rsid w:val="00024200"/>
    <w:rsid w:val="00031B8A"/>
    <w:rsid w:val="00032207"/>
    <w:rsid w:val="00033F42"/>
    <w:rsid w:val="00037398"/>
    <w:rsid w:val="00040D93"/>
    <w:rsid w:val="000427A2"/>
    <w:rsid w:val="00047053"/>
    <w:rsid w:val="00051A33"/>
    <w:rsid w:val="00051DFD"/>
    <w:rsid w:val="00055AC2"/>
    <w:rsid w:val="000623EF"/>
    <w:rsid w:val="00064B43"/>
    <w:rsid w:val="00064FFB"/>
    <w:rsid w:val="00065B86"/>
    <w:rsid w:val="00076C28"/>
    <w:rsid w:val="000816A6"/>
    <w:rsid w:val="000830CA"/>
    <w:rsid w:val="00083139"/>
    <w:rsid w:val="00084535"/>
    <w:rsid w:val="000853F0"/>
    <w:rsid w:val="00085436"/>
    <w:rsid w:val="000860FE"/>
    <w:rsid w:val="00091444"/>
    <w:rsid w:val="00091499"/>
    <w:rsid w:val="00094327"/>
    <w:rsid w:val="00094E4C"/>
    <w:rsid w:val="000A042C"/>
    <w:rsid w:val="000A0CF9"/>
    <w:rsid w:val="000A1A57"/>
    <w:rsid w:val="000A567E"/>
    <w:rsid w:val="000A5775"/>
    <w:rsid w:val="000B15A6"/>
    <w:rsid w:val="000B23FC"/>
    <w:rsid w:val="000B37CB"/>
    <w:rsid w:val="000B5386"/>
    <w:rsid w:val="000B7212"/>
    <w:rsid w:val="000C1C49"/>
    <w:rsid w:val="000C1E46"/>
    <w:rsid w:val="000C24BC"/>
    <w:rsid w:val="000C2971"/>
    <w:rsid w:val="000C413E"/>
    <w:rsid w:val="000D0C03"/>
    <w:rsid w:val="000D422C"/>
    <w:rsid w:val="000D4FAA"/>
    <w:rsid w:val="000E0929"/>
    <w:rsid w:val="000E3B16"/>
    <w:rsid w:val="000E3D1F"/>
    <w:rsid w:val="000E5149"/>
    <w:rsid w:val="000E6B35"/>
    <w:rsid w:val="000E786F"/>
    <w:rsid w:val="000E7FD9"/>
    <w:rsid w:val="000F0273"/>
    <w:rsid w:val="000F109E"/>
    <w:rsid w:val="000F3127"/>
    <w:rsid w:val="000F3B9E"/>
    <w:rsid w:val="000F60DE"/>
    <w:rsid w:val="000F6B59"/>
    <w:rsid w:val="00105063"/>
    <w:rsid w:val="00120412"/>
    <w:rsid w:val="0012395B"/>
    <w:rsid w:val="001239D0"/>
    <w:rsid w:val="0012594F"/>
    <w:rsid w:val="001266CE"/>
    <w:rsid w:val="0012752F"/>
    <w:rsid w:val="00131166"/>
    <w:rsid w:val="00131C76"/>
    <w:rsid w:val="0013237A"/>
    <w:rsid w:val="00133A87"/>
    <w:rsid w:val="00134763"/>
    <w:rsid w:val="00135F6C"/>
    <w:rsid w:val="00136C21"/>
    <w:rsid w:val="00143283"/>
    <w:rsid w:val="0014381A"/>
    <w:rsid w:val="00146ECD"/>
    <w:rsid w:val="0014782A"/>
    <w:rsid w:val="00147C9E"/>
    <w:rsid w:val="00150E41"/>
    <w:rsid w:val="001534B4"/>
    <w:rsid w:val="00153E54"/>
    <w:rsid w:val="001547D5"/>
    <w:rsid w:val="001550B5"/>
    <w:rsid w:val="00156575"/>
    <w:rsid w:val="00157658"/>
    <w:rsid w:val="00157F1C"/>
    <w:rsid w:val="00161C02"/>
    <w:rsid w:val="00165DD8"/>
    <w:rsid w:val="0016693A"/>
    <w:rsid w:val="00167F21"/>
    <w:rsid w:val="001724FE"/>
    <w:rsid w:val="00172B5F"/>
    <w:rsid w:val="001750A2"/>
    <w:rsid w:val="001812B9"/>
    <w:rsid w:val="00181F96"/>
    <w:rsid w:val="00182600"/>
    <w:rsid w:val="00190D59"/>
    <w:rsid w:val="0019772B"/>
    <w:rsid w:val="001A0123"/>
    <w:rsid w:val="001A4D44"/>
    <w:rsid w:val="001A785C"/>
    <w:rsid w:val="001C0E3F"/>
    <w:rsid w:val="001C1A5F"/>
    <w:rsid w:val="001D0323"/>
    <w:rsid w:val="001D1C63"/>
    <w:rsid w:val="001D2BA4"/>
    <w:rsid w:val="001D3403"/>
    <w:rsid w:val="001D3ADF"/>
    <w:rsid w:val="001D5DD0"/>
    <w:rsid w:val="001D6300"/>
    <w:rsid w:val="001D6CAB"/>
    <w:rsid w:val="001E18AC"/>
    <w:rsid w:val="001E2E40"/>
    <w:rsid w:val="001E38A5"/>
    <w:rsid w:val="001E71F6"/>
    <w:rsid w:val="001E7394"/>
    <w:rsid w:val="00205D94"/>
    <w:rsid w:val="00210C62"/>
    <w:rsid w:val="002144DC"/>
    <w:rsid w:val="002170D3"/>
    <w:rsid w:val="00222829"/>
    <w:rsid w:val="002230F7"/>
    <w:rsid w:val="0022319C"/>
    <w:rsid w:val="00226892"/>
    <w:rsid w:val="002330F9"/>
    <w:rsid w:val="00234581"/>
    <w:rsid w:val="002359B2"/>
    <w:rsid w:val="00235A08"/>
    <w:rsid w:val="002370BA"/>
    <w:rsid w:val="00241660"/>
    <w:rsid w:val="00241A3D"/>
    <w:rsid w:val="00243DBF"/>
    <w:rsid w:val="00245B08"/>
    <w:rsid w:val="00246AC1"/>
    <w:rsid w:val="00253F30"/>
    <w:rsid w:val="00255B70"/>
    <w:rsid w:val="00260F25"/>
    <w:rsid w:val="0026425C"/>
    <w:rsid w:val="00264B25"/>
    <w:rsid w:val="00267D47"/>
    <w:rsid w:val="0027065E"/>
    <w:rsid w:val="00277A65"/>
    <w:rsid w:val="00277D2C"/>
    <w:rsid w:val="00283BD6"/>
    <w:rsid w:val="00284884"/>
    <w:rsid w:val="00291A96"/>
    <w:rsid w:val="002A0ED0"/>
    <w:rsid w:val="002A26AD"/>
    <w:rsid w:val="002B4896"/>
    <w:rsid w:val="002B4B6E"/>
    <w:rsid w:val="002B6705"/>
    <w:rsid w:val="002C1DC6"/>
    <w:rsid w:val="002C2CC5"/>
    <w:rsid w:val="002C3526"/>
    <w:rsid w:val="002C4D6C"/>
    <w:rsid w:val="002C6666"/>
    <w:rsid w:val="002C6B33"/>
    <w:rsid w:val="002C7B72"/>
    <w:rsid w:val="002D1C0D"/>
    <w:rsid w:val="002D2CDD"/>
    <w:rsid w:val="002D7CCA"/>
    <w:rsid w:val="002E0E6E"/>
    <w:rsid w:val="002E546F"/>
    <w:rsid w:val="002F1426"/>
    <w:rsid w:val="002F7FED"/>
    <w:rsid w:val="0030267E"/>
    <w:rsid w:val="00302FC6"/>
    <w:rsid w:val="00306157"/>
    <w:rsid w:val="003119AB"/>
    <w:rsid w:val="00313B47"/>
    <w:rsid w:val="00313C0C"/>
    <w:rsid w:val="003146BA"/>
    <w:rsid w:val="003203DD"/>
    <w:rsid w:val="003206BD"/>
    <w:rsid w:val="00321193"/>
    <w:rsid w:val="00322340"/>
    <w:rsid w:val="003276EB"/>
    <w:rsid w:val="0033156E"/>
    <w:rsid w:val="003331C0"/>
    <w:rsid w:val="00335164"/>
    <w:rsid w:val="00340A4D"/>
    <w:rsid w:val="003429F4"/>
    <w:rsid w:val="00345679"/>
    <w:rsid w:val="00350199"/>
    <w:rsid w:val="00350F0F"/>
    <w:rsid w:val="00350F26"/>
    <w:rsid w:val="003513CF"/>
    <w:rsid w:val="003515CC"/>
    <w:rsid w:val="00352E17"/>
    <w:rsid w:val="003657E7"/>
    <w:rsid w:val="00374090"/>
    <w:rsid w:val="00377A2B"/>
    <w:rsid w:val="00381388"/>
    <w:rsid w:val="00381782"/>
    <w:rsid w:val="0038226A"/>
    <w:rsid w:val="00382675"/>
    <w:rsid w:val="0038325B"/>
    <w:rsid w:val="00387A6B"/>
    <w:rsid w:val="00387CF5"/>
    <w:rsid w:val="00387DE5"/>
    <w:rsid w:val="003914C4"/>
    <w:rsid w:val="00392F89"/>
    <w:rsid w:val="00397CE5"/>
    <w:rsid w:val="003A3266"/>
    <w:rsid w:val="003A44A6"/>
    <w:rsid w:val="003A6ACC"/>
    <w:rsid w:val="003A7898"/>
    <w:rsid w:val="003A7F44"/>
    <w:rsid w:val="003B10AE"/>
    <w:rsid w:val="003B5017"/>
    <w:rsid w:val="003C01AC"/>
    <w:rsid w:val="003C0F4C"/>
    <w:rsid w:val="003C4C73"/>
    <w:rsid w:val="003C4DDF"/>
    <w:rsid w:val="003D3CDE"/>
    <w:rsid w:val="003D6804"/>
    <w:rsid w:val="003E1D31"/>
    <w:rsid w:val="003E3B48"/>
    <w:rsid w:val="003E45FA"/>
    <w:rsid w:val="003E5B40"/>
    <w:rsid w:val="003F1083"/>
    <w:rsid w:val="00402252"/>
    <w:rsid w:val="00402AD4"/>
    <w:rsid w:val="00403A01"/>
    <w:rsid w:val="00406B80"/>
    <w:rsid w:val="004078AB"/>
    <w:rsid w:val="0041667C"/>
    <w:rsid w:val="0042522F"/>
    <w:rsid w:val="004305C4"/>
    <w:rsid w:val="00435BDB"/>
    <w:rsid w:val="00436EF4"/>
    <w:rsid w:val="004419AB"/>
    <w:rsid w:val="0044349D"/>
    <w:rsid w:val="00446095"/>
    <w:rsid w:val="004475AB"/>
    <w:rsid w:val="004527CB"/>
    <w:rsid w:val="004532E6"/>
    <w:rsid w:val="00454238"/>
    <w:rsid w:val="00455BC2"/>
    <w:rsid w:val="00455D1F"/>
    <w:rsid w:val="00456DB2"/>
    <w:rsid w:val="00456F46"/>
    <w:rsid w:val="004571DD"/>
    <w:rsid w:val="00465070"/>
    <w:rsid w:val="004666FD"/>
    <w:rsid w:val="0047410C"/>
    <w:rsid w:val="0047444C"/>
    <w:rsid w:val="0048209D"/>
    <w:rsid w:val="00482647"/>
    <w:rsid w:val="0048527D"/>
    <w:rsid w:val="004919B8"/>
    <w:rsid w:val="004921A7"/>
    <w:rsid w:val="004A0416"/>
    <w:rsid w:val="004A223C"/>
    <w:rsid w:val="004A39FB"/>
    <w:rsid w:val="004A572C"/>
    <w:rsid w:val="004A761C"/>
    <w:rsid w:val="004B60A9"/>
    <w:rsid w:val="004B713C"/>
    <w:rsid w:val="004C0CA8"/>
    <w:rsid w:val="004C11C4"/>
    <w:rsid w:val="004C365C"/>
    <w:rsid w:val="004C44A2"/>
    <w:rsid w:val="004D3480"/>
    <w:rsid w:val="004D4F6E"/>
    <w:rsid w:val="004D5723"/>
    <w:rsid w:val="004D7E29"/>
    <w:rsid w:val="004E2308"/>
    <w:rsid w:val="004E2E87"/>
    <w:rsid w:val="004E499B"/>
    <w:rsid w:val="004E51D4"/>
    <w:rsid w:val="004F02D8"/>
    <w:rsid w:val="004F10CD"/>
    <w:rsid w:val="004F44C9"/>
    <w:rsid w:val="004F6969"/>
    <w:rsid w:val="004F6BE9"/>
    <w:rsid w:val="005016D6"/>
    <w:rsid w:val="00502E20"/>
    <w:rsid w:val="00506829"/>
    <w:rsid w:val="005120DC"/>
    <w:rsid w:val="005125B7"/>
    <w:rsid w:val="00512EFD"/>
    <w:rsid w:val="005209C3"/>
    <w:rsid w:val="00521088"/>
    <w:rsid w:val="00523537"/>
    <w:rsid w:val="0052388B"/>
    <w:rsid w:val="00524F52"/>
    <w:rsid w:val="00526D5F"/>
    <w:rsid w:val="00531D25"/>
    <w:rsid w:val="005338BD"/>
    <w:rsid w:val="00534A64"/>
    <w:rsid w:val="00536484"/>
    <w:rsid w:val="005366D4"/>
    <w:rsid w:val="00537E32"/>
    <w:rsid w:val="005439E2"/>
    <w:rsid w:val="00551821"/>
    <w:rsid w:val="00555DAB"/>
    <w:rsid w:val="00555EC5"/>
    <w:rsid w:val="00561216"/>
    <w:rsid w:val="00571503"/>
    <w:rsid w:val="00572677"/>
    <w:rsid w:val="00573FDF"/>
    <w:rsid w:val="00576E1A"/>
    <w:rsid w:val="00581B23"/>
    <w:rsid w:val="00581C62"/>
    <w:rsid w:val="005854EC"/>
    <w:rsid w:val="00587F2F"/>
    <w:rsid w:val="00587F7F"/>
    <w:rsid w:val="005904C1"/>
    <w:rsid w:val="00593DFC"/>
    <w:rsid w:val="005A0EFD"/>
    <w:rsid w:val="005A10AC"/>
    <w:rsid w:val="005B0CA7"/>
    <w:rsid w:val="005B6963"/>
    <w:rsid w:val="005C7720"/>
    <w:rsid w:val="005D2BD5"/>
    <w:rsid w:val="005D453A"/>
    <w:rsid w:val="005E1AD7"/>
    <w:rsid w:val="005E66C5"/>
    <w:rsid w:val="005E7EEF"/>
    <w:rsid w:val="005F24C2"/>
    <w:rsid w:val="005F591B"/>
    <w:rsid w:val="005F777D"/>
    <w:rsid w:val="00606018"/>
    <w:rsid w:val="00607EB0"/>
    <w:rsid w:val="00610F19"/>
    <w:rsid w:val="00613BB2"/>
    <w:rsid w:val="00613D81"/>
    <w:rsid w:val="00614402"/>
    <w:rsid w:val="006162A5"/>
    <w:rsid w:val="00616ED6"/>
    <w:rsid w:val="00620CB1"/>
    <w:rsid w:val="00622867"/>
    <w:rsid w:val="00633F0C"/>
    <w:rsid w:val="0063450E"/>
    <w:rsid w:val="00635202"/>
    <w:rsid w:val="00636176"/>
    <w:rsid w:val="0064486E"/>
    <w:rsid w:val="0065371C"/>
    <w:rsid w:val="00653DF3"/>
    <w:rsid w:val="00654B7E"/>
    <w:rsid w:val="0065528A"/>
    <w:rsid w:val="006608EC"/>
    <w:rsid w:val="0066449E"/>
    <w:rsid w:val="006704BF"/>
    <w:rsid w:val="00670CE5"/>
    <w:rsid w:val="00672722"/>
    <w:rsid w:val="00673FC0"/>
    <w:rsid w:val="00674046"/>
    <w:rsid w:val="00680E42"/>
    <w:rsid w:val="006843B1"/>
    <w:rsid w:val="00685311"/>
    <w:rsid w:val="00692445"/>
    <w:rsid w:val="006933C8"/>
    <w:rsid w:val="00695BB9"/>
    <w:rsid w:val="0069792C"/>
    <w:rsid w:val="006A058D"/>
    <w:rsid w:val="006A0A99"/>
    <w:rsid w:val="006A1F5A"/>
    <w:rsid w:val="006A5E30"/>
    <w:rsid w:val="006B1BB3"/>
    <w:rsid w:val="006B2CE6"/>
    <w:rsid w:val="006B7DF9"/>
    <w:rsid w:val="006C0D48"/>
    <w:rsid w:val="006C7C50"/>
    <w:rsid w:val="006D66D2"/>
    <w:rsid w:val="006D6D0B"/>
    <w:rsid w:val="006E15C3"/>
    <w:rsid w:val="006E2148"/>
    <w:rsid w:val="006E3EB4"/>
    <w:rsid w:val="006E4A42"/>
    <w:rsid w:val="006E60B5"/>
    <w:rsid w:val="006F2CE2"/>
    <w:rsid w:val="006F48BE"/>
    <w:rsid w:val="006F4CEB"/>
    <w:rsid w:val="006F4F6F"/>
    <w:rsid w:val="006F7422"/>
    <w:rsid w:val="007001AC"/>
    <w:rsid w:val="007008A1"/>
    <w:rsid w:val="007013EA"/>
    <w:rsid w:val="00702D6F"/>
    <w:rsid w:val="007040F8"/>
    <w:rsid w:val="00705CDD"/>
    <w:rsid w:val="00706826"/>
    <w:rsid w:val="00712635"/>
    <w:rsid w:val="0071388C"/>
    <w:rsid w:val="007175D0"/>
    <w:rsid w:val="00724976"/>
    <w:rsid w:val="00726ADF"/>
    <w:rsid w:val="0073301A"/>
    <w:rsid w:val="00735463"/>
    <w:rsid w:val="00741FB7"/>
    <w:rsid w:val="007454FD"/>
    <w:rsid w:val="00750AAA"/>
    <w:rsid w:val="0075108C"/>
    <w:rsid w:val="00751479"/>
    <w:rsid w:val="0075577F"/>
    <w:rsid w:val="00756728"/>
    <w:rsid w:val="0075753A"/>
    <w:rsid w:val="00761A08"/>
    <w:rsid w:val="00762481"/>
    <w:rsid w:val="00763758"/>
    <w:rsid w:val="00784503"/>
    <w:rsid w:val="007910BD"/>
    <w:rsid w:val="007911E4"/>
    <w:rsid w:val="00793CD3"/>
    <w:rsid w:val="00796267"/>
    <w:rsid w:val="007A394B"/>
    <w:rsid w:val="007A3A3D"/>
    <w:rsid w:val="007A3B5C"/>
    <w:rsid w:val="007B7303"/>
    <w:rsid w:val="007B73AF"/>
    <w:rsid w:val="007B7CDA"/>
    <w:rsid w:val="007C0551"/>
    <w:rsid w:val="007C3AB4"/>
    <w:rsid w:val="007C5935"/>
    <w:rsid w:val="007C7339"/>
    <w:rsid w:val="007C7492"/>
    <w:rsid w:val="007D0342"/>
    <w:rsid w:val="007D09A7"/>
    <w:rsid w:val="007D2B05"/>
    <w:rsid w:val="007D3939"/>
    <w:rsid w:val="007D61BE"/>
    <w:rsid w:val="007D62D8"/>
    <w:rsid w:val="007E2785"/>
    <w:rsid w:val="007E78B5"/>
    <w:rsid w:val="007F134D"/>
    <w:rsid w:val="007F1638"/>
    <w:rsid w:val="0080083A"/>
    <w:rsid w:val="00800E07"/>
    <w:rsid w:val="0080210F"/>
    <w:rsid w:val="00804A6D"/>
    <w:rsid w:val="00805F4B"/>
    <w:rsid w:val="0080639F"/>
    <w:rsid w:val="0081034F"/>
    <w:rsid w:val="00811FE4"/>
    <w:rsid w:val="008121A8"/>
    <w:rsid w:val="008275BC"/>
    <w:rsid w:val="008309AB"/>
    <w:rsid w:val="008331FB"/>
    <w:rsid w:val="00835D69"/>
    <w:rsid w:val="00836D3F"/>
    <w:rsid w:val="00843564"/>
    <w:rsid w:val="0085017F"/>
    <w:rsid w:val="00851632"/>
    <w:rsid w:val="00852124"/>
    <w:rsid w:val="00855A12"/>
    <w:rsid w:val="0086134C"/>
    <w:rsid w:val="00864C8E"/>
    <w:rsid w:val="008744E1"/>
    <w:rsid w:val="00874CF6"/>
    <w:rsid w:val="00875BD6"/>
    <w:rsid w:val="00876CA9"/>
    <w:rsid w:val="00882C7A"/>
    <w:rsid w:val="008835C1"/>
    <w:rsid w:val="00883948"/>
    <w:rsid w:val="008842B0"/>
    <w:rsid w:val="00884B92"/>
    <w:rsid w:val="008A01A1"/>
    <w:rsid w:val="008A21E1"/>
    <w:rsid w:val="008A3F7B"/>
    <w:rsid w:val="008A6C4C"/>
    <w:rsid w:val="008A6E1A"/>
    <w:rsid w:val="008C14E8"/>
    <w:rsid w:val="008C2572"/>
    <w:rsid w:val="008C38D5"/>
    <w:rsid w:val="008C4C49"/>
    <w:rsid w:val="008C5482"/>
    <w:rsid w:val="008C66C3"/>
    <w:rsid w:val="008D4D0B"/>
    <w:rsid w:val="008E0649"/>
    <w:rsid w:val="008E1D55"/>
    <w:rsid w:val="008E37FF"/>
    <w:rsid w:val="008E6AEE"/>
    <w:rsid w:val="008F18B4"/>
    <w:rsid w:val="008F743E"/>
    <w:rsid w:val="00900664"/>
    <w:rsid w:val="00902227"/>
    <w:rsid w:val="00905B40"/>
    <w:rsid w:val="00907237"/>
    <w:rsid w:val="00910148"/>
    <w:rsid w:val="009152BE"/>
    <w:rsid w:val="00921722"/>
    <w:rsid w:val="0092303D"/>
    <w:rsid w:val="00925C0E"/>
    <w:rsid w:val="009264C6"/>
    <w:rsid w:val="009273F7"/>
    <w:rsid w:val="00932116"/>
    <w:rsid w:val="00934D40"/>
    <w:rsid w:val="00942CD1"/>
    <w:rsid w:val="00944C3E"/>
    <w:rsid w:val="00945ADC"/>
    <w:rsid w:val="00946507"/>
    <w:rsid w:val="00953A6F"/>
    <w:rsid w:val="009603E3"/>
    <w:rsid w:val="00963092"/>
    <w:rsid w:val="009637AA"/>
    <w:rsid w:val="00967F23"/>
    <w:rsid w:val="00971241"/>
    <w:rsid w:val="00981158"/>
    <w:rsid w:val="009833BD"/>
    <w:rsid w:val="0098448F"/>
    <w:rsid w:val="00994809"/>
    <w:rsid w:val="00994E4D"/>
    <w:rsid w:val="009A0400"/>
    <w:rsid w:val="009A0F35"/>
    <w:rsid w:val="009A4291"/>
    <w:rsid w:val="009A432E"/>
    <w:rsid w:val="009A4642"/>
    <w:rsid w:val="009A4B32"/>
    <w:rsid w:val="009B01A0"/>
    <w:rsid w:val="009B6EDA"/>
    <w:rsid w:val="009C2B75"/>
    <w:rsid w:val="009C2C92"/>
    <w:rsid w:val="009C7103"/>
    <w:rsid w:val="009D49D9"/>
    <w:rsid w:val="009D54E6"/>
    <w:rsid w:val="009D655E"/>
    <w:rsid w:val="009E08D3"/>
    <w:rsid w:val="009E4694"/>
    <w:rsid w:val="009E6B28"/>
    <w:rsid w:val="009F4A0E"/>
    <w:rsid w:val="009F7CB4"/>
    <w:rsid w:val="00A006BE"/>
    <w:rsid w:val="00A013ED"/>
    <w:rsid w:val="00A066AD"/>
    <w:rsid w:val="00A11BC4"/>
    <w:rsid w:val="00A129EC"/>
    <w:rsid w:val="00A13027"/>
    <w:rsid w:val="00A14AA4"/>
    <w:rsid w:val="00A15980"/>
    <w:rsid w:val="00A163AF"/>
    <w:rsid w:val="00A17906"/>
    <w:rsid w:val="00A20F45"/>
    <w:rsid w:val="00A212BA"/>
    <w:rsid w:val="00A23501"/>
    <w:rsid w:val="00A24C94"/>
    <w:rsid w:val="00A26809"/>
    <w:rsid w:val="00A26E72"/>
    <w:rsid w:val="00A30F82"/>
    <w:rsid w:val="00A3247A"/>
    <w:rsid w:val="00A348E7"/>
    <w:rsid w:val="00A35CDB"/>
    <w:rsid w:val="00A35E0B"/>
    <w:rsid w:val="00A36B23"/>
    <w:rsid w:val="00A42A80"/>
    <w:rsid w:val="00A439FE"/>
    <w:rsid w:val="00A465BF"/>
    <w:rsid w:val="00A50226"/>
    <w:rsid w:val="00A53ECB"/>
    <w:rsid w:val="00A557D9"/>
    <w:rsid w:val="00A60042"/>
    <w:rsid w:val="00A67D82"/>
    <w:rsid w:val="00A67F65"/>
    <w:rsid w:val="00A7057D"/>
    <w:rsid w:val="00A7297A"/>
    <w:rsid w:val="00A72CB9"/>
    <w:rsid w:val="00A74126"/>
    <w:rsid w:val="00A74AE5"/>
    <w:rsid w:val="00A75399"/>
    <w:rsid w:val="00A84868"/>
    <w:rsid w:val="00A905F8"/>
    <w:rsid w:val="00A948C1"/>
    <w:rsid w:val="00AA1364"/>
    <w:rsid w:val="00AA4948"/>
    <w:rsid w:val="00AA4EE7"/>
    <w:rsid w:val="00AA7EF1"/>
    <w:rsid w:val="00AB1384"/>
    <w:rsid w:val="00AB50E3"/>
    <w:rsid w:val="00AC3417"/>
    <w:rsid w:val="00AD512E"/>
    <w:rsid w:val="00AD65AE"/>
    <w:rsid w:val="00AE3F47"/>
    <w:rsid w:val="00AF2344"/>
    <w:rsid w:val="00AF2F4B"/>
    <w:rsid w:val="00AF4EFF"/>
    <w:rsid w:val="00AF5625"/>
    <w:rsid w:val="00AF5A3D"/>
    <w:rsid w:val="00AF6602"/>
    <w:rsid w:val="00B05076"/>
    <w:rsid w:val="00B105CC"/>
    <w:rsid w:val="00B123EF"/>
    <w:rsid w:val="00B16FB6"/>
    <w:rsid w:val="00B20569"/>
    <w:rsid w:val="00B2056B"/>
    <w:rsid w:val="00B209F7"/>
    <w:rsid w:val="00B20C85"/>
    <w:rsid w:val="00B21B34"/>
    <w:rsid w:val="00B250DA"/>
    <w:rsid w:val="00B2550D"/>
    <w:rsid w:val="00B27A2C"/>
    <w:rsid w:val="00B31BBE"/>
    <w:rsid w:val="00B37CA0"/>
    <w:rsid w:val="00B40EFB"/>
    <w:rsid w:val="00B437F5"/>
    <w:rsid w:val="00B4463F"/>
    <w:rsid w:val="00B46C9A"/>
    <w:rsid w:val="00B51302"/>
    <w:rsid w:val="00B5584F"/>
    <w:rsid w:val="00B57BF0"/>
    <w:rsid w:val="00B62645"/>
    <w:rsid w:val="00B626FD"/>
    <w:rsid w:val="00B631E8"/>
    <w:rsid w:val="00B654CB"/>
    <w:rsid w:val="00B656A3"/>
    <w:rsid w:val="00B678C5"/>
    <w:rsid w:val="00B76D1E"/>
    <w:rsid w:val="00B77E45"/>
    <w:rsid w:val="00B82A0F"/>
    <w:rsid w:val="00B85A51"/>
    <w:rsid w:val="00B902B9"/>
    <w:rsid w:val="00B9273B"/>
    <w:rsid w:val="00B93692"/>
    <w:rsid w:val="00B95385"/>
    <w:rsid w:val="00B95936"/>
    <w:rsid w:val="00BA0423"/>
    <w:rsid w:val="00BA0892"/>
    <w:rsid w:val="00BA396B"/>
    <w:rsid w:val="00BA4E04"/>
    <w:rsid w:val="00BA6469"/>
    <w:rsid w:val="00BB090D"/>
    <w:rsid w:val="00BB0F40"/>
    <w:rsid w:val="00BB25BB"/>
    <w:rsid w:val="00BB2BAA"/>
    <w:rsid w:val="00BB3A1E"/>
    <w:rsid w:val="00BD29BA"/>
    <w:rsid w:val="00BD3D85"/>
    <w:rsid w:val="00BD6B2D"/>
    <w:rsid w:val="00BD71B7"/>
    <w:rsid w:val="00BE1A5C"/>
    <w:rsid w:val="00BE3CB6"/>
    <w:rsid w:val="00BE48B5"/>
    <w:rsid w:val="00BE4C6E"/>
    <w:rsid w:val="00BE5435"/>
    <w:rsid w:val="00BF0428"/>
    <w:rsid w:val="00BF1B2D"/>
    <w:rsid w:val="00BF3CA0"/>
    <w:rsid w:val="00BF55BB"/>
    <w:rsid w:val="00BF5EDC"/>
    <w:rsid w:val="00BF79C2"/>
    <w:rsid w:val="00C01AE5"/>
    <w:rsid w:val="00C02FBB"/>
    <w:rsid w:val="00C03E00"/>
    <w:rsid w:val="00C10D35"/>
    <w:rsid w:val="00C13F2C"/>
    <w:rsid w:val="00C25B9A"/>
    <w:rsid w:val="00C269EB"/>
    <w:rsid w:val="00C347C6"/>
    <w:rsid w:val="00C34B62"/>
    <w:rsid w:val="00C35851"/>
    <w:rsid w:val="00C35DB1"/>
    <w:rsid w:val="00C4250C"/>
    <w:rsid w:val="00C452AF"/>
    <w:rsid w:val="00C45A7A"/>
    <w:rsid w:val="00C45F67"/>
    <w:rsid w:val="00C469EF"/>
    <w:rsid w:val="00C52998"/>
    <w:rsid w:val="00C53A95"/>
    <w:rsid w:val="00C5635B"/>
    <w:rsid w:val="00C56B43"/>
    <w:rsid w:val="00C60D71"/>
    <w:rsid w:val="00C632B5"/>
    <w:rsid w:val="00C65B40"/>
    <w:rsid w:val="00C67CD4"/>
    <w:rsid w:val="00C7139A"/>
    <w:rsid w:val="00C73986"/>
    <w:rsid w:val="00C7450D"/>
    <w:rsid w:val="00C77FC2"/>
    <w:rsid w:val="00C81691"/>
    <w:rsid w:val="00C83E8A"/>
    <w:rsid w:val="00C84D52"/>
    <w:rsid w:val="00C8578F"/>
    <w:rsid w:val="00C9149B"/>
    <w:rsid w:val="00C94C38"/>
    <w:rsid w:val="00C96003"/>
    <w:rsid w:val="00C96623"/>
    <w:rsid w:val="00CA06AC"/>
    <w:rsid w:val="00CA2949"/>
    <w:rsid w:val="00CA43F5"/>
    <w:rsid w:val="00CA5233"/>
    <w:rsid w:val="00CA7AD3"/>
    <w:rsid w:val="00CC6C47"/>
    <w:rsid w:val="00CD2268"/>
    <w:rsid w:val="00CD2474"/>
    <w:rsid w:val="00CD35A6"/>
    <w:rsid w:val="00CD405F"/>
    <w:rsid w:val="00CD4698"/>
    <w:rsid w:val="00CD50D4"/>
    <w:rsid w:val="00CD5CA5"/>
    <w:rsid w:val="00CD7648"/>
    <w:rsid w:val="00CE74FD"/>
    <w:rsid w:val="00CE7A0C"/>
    <w:rsid w:val="00CF1BFC"/>
    <w:rsid w:val="00CF23D1"/>
    <w:rsid w:val="00CF2935"/>
    <w:rsid w:val="00CF79BA"/>
    <w:rsid w:val="00D00889"/>
    <w:rsid w:val="00D0110B"/>
    <w:rsid w:val="00D020C9"/>
    <w:rsid w:val="00D025C8"/>
    <w:rsid w:val="00D0351A"/>
    <w:rsid w:val="00D045DD"/>
    <w:rsid w:val="00D0633C"/>
    <w:rsid w:val="00D100A8"/>
    <w:rsid w:val="00D125F2"/>
    <w:rsid w:val="00D25D0C"/>
    <w:rsid w:val="00D2625A"/>
    <w:rsid w:val="00D27443"/>
    <w:rsid w:val="00D34018"/>
    <w:rsid w:val="00D372E2"/>
    <w:rsid w:val="00D43A14"/>
    <w:rsid w:val="00D4438A"/>
    <w:rsid w:val="00D50F3A"/>
    <w:rsid w:val="00D52AE2"/>
    <w:rsid w:val="00D57019"/>
    <w:rsid w:val="00D61107"/>
    <w:rsid w:val="00D63719"/>
    <w:rsid w:val="00D64E83"/>
    <w:rsid w:val="00D657E0"/>
    <w:rsid w:val="00D66553"/>
    <w:rsid w:val="00D66759"/>
    <w:rsid w:val="00D736E9"/>
    <w:rsid w:val="00D73D7C"/>
    <w:rsid w:val="00D752AE"/>
    <w:rsid w:val="00D761FB"/>
    <w:rsid w:val="00D765B8"/>
    <w:rsid w:val="00D80AB5"/>
    <w:rsid w:val="00D83932"/>
    <w:rsid w:val="00D841BA"/>
    <w:rsid w:val="00D84E24"/>
    <w:rsid w:val="00D86ED4"/>
    <w:rsid w:val="00D87732"/>
    <w:rsid w:val="00D92DEC"/>
    <w:rsid w:val="00D935C5"/>
    <w:rsid w:val="00D955F6"/>
    <w:rsid w:val="00D96825"/>
    <w:rsid w:val="00DA0476"/>
    <w:rsid w:val="00DA137A"/>
    <w:rsid w:val="00DA63A1"/>
    <w:rsid w:val="00DA6E1B"/>
    <w:rsid w:val="00DA7658"/>
    <w:rsid w:val="00DB0C3A"/>
    <w:rsid w:val="00DB2583"/>
    <w:rsid w:val="00DB2B14"/>
    <w:rsid w:val="00DB4103"/>
    <w:rsid w:val="00DB55BF"/>
    <w:rsid w:val="00DB72BE"/>
    <w:rsid w:val="00DC25BC"/>
    <w:rsid w:val="00DC300D"/>
    <w:rsid w:val="00DC3A2E"/>
    <w:rsid w:val="00DC7808"/>
    <w:rsid w:val="00DD2C21"/>
    <w:rsid w:val="00DD4B88"/>
    <w:rsid w:val="00DD5E22"/>
    <w:rsid w:val="00DE1E4D"/>
    <w:rsid w:val="00DE2341"/>
    <w:rsid w:val="00DE2C04"/>
    <w:rsid w:val="00DE48C3"/>
    <w:rsid w:val="00DE74CE"/>
    <w:rsid w:val="00DF04D9"/>
    <w:rsid w:val="00DF5D89"/>
    <w:rsid w:val="00DF6212"/>
    <w:rsid w:val="00E050B6"/>
    <w:rsid w:val="00E05456"/>
    <w:rsid w:val="00E06A8F"/>
    <w:rsid w:val="00E104DB"/>
    <w:rsid w:val="00E10AC1"/>
    <w:rsid w:val="00E11691"/>
    <w:rsid w:val="00E128C0"/>
    <w:rsid w:val="00E157C5"/>
    <w:rsid w:val="00E17D83"/>
    <w:rsid w:val="00E214A4"/>
    <w:rsid w:val="00E24632"/>
    <w:rsid w:val="00E25482"/>
    <w:rsid w:val="00E2691E"/>
    <w:rsid w:val="00E3124D"/>
    <w:rsid w:val="00E31B57"/>
    <w:rsid w:val="00E32BEB"/>
    <w:rsid w:val="00E331D9"/>
    <w:rsid w:val="00E33E00"/>
    <w:rsid w:val="00E412C5"/>
    <w:rsid w:val="00E43079"/>
    <w:rsid w:val="00E47D8B"/>
    <w:rsid w:val="00E512BF"/>
    <w:rsid w:val="00E51DFC"/>
    <w:rsid w:val="00E53A19"/>
    <w:rsid w:val="00E540B7"/>
    <w:rsid w:val="00E548CF"/>
    <w:rsid w:val="00E56DD7"/>
    <w:rsid w:val="00E600E4"/>
    <w:rsid w:val="00E62DE5"/>
    <w:rsid w:val="00E62F4B"/>
    <w:rsid w:val="00E65E36"/>
    <w:rsid w:val="00E67465"/>
    <w:rsid w:val="00E67A40"/>
    <w:rsid w:val="00E70583"/>
    <w:rsid w:val="00E7098A"/>
    <w:rsid w:val="00E7177B"/>
    <w:rsid w:val="00E7200A"/>
    <w:rsid w:val="00E7294E"/>
    <w:rsid w:val="00E73450"/>
    <w:rsid w:val="00E75138"/>
    <w:rsid w:val="00E76D04"/>
    <w:rsid w:val="00E778B3"/>
    <w:rsid w:val="00E93780"/>
    <w:rsid w:val="00E96A1C"/>
    <w:rsid w:val="00E96DD5"/>
    <w:rsid w:val="00E97029"/>
    <w:rsid w:val="00E97A1C"/>
    <w:rsid w:val="00EA1048"/>
    <w:rsid w:val="00EA10B1"/>
    <w:rsid w:val="00EA3317"/>
    <w:rsid w:val="00EA3404"/>
    <w:rsid w:val="00EA3638"/>
    <w:rsid w:val="00EA62E0"/>
    <w:rsid w:val="00EB29AB"/>
    <w:rsid w:val="00EB38A4"/>
    <w:rsid w:val="00EB3BA5"/>
    <w:rsid w:val="00EC1D5D"/>
    <w:rsid w:val="00EC2E5F"/>
    <w:rsid w:val="00ED257A"/>
    <w:rsid w:val="00ED33F0"/>
    <w:rsid w:val="00ED458A"/>
    <w:rsid w:val="00ED4D55"/>
    <w:rsid w:val="00ED77B8"/>
    <w:rsid w:val="00EE1D08"/>
    <w:rsid w:val="00EE28D0"/>
    <w:rsid w:val="00EE56E8"/>
    <w:rsid w:val="00EE70F5"/>
    <w:rsid w:val="00EE7BB1"/>
    <w:rsid w:val="00EE7EF0"/>
    <w:rsid w:val="00EF1617"/>
    <w:rsid w:val="00F003DD"/>
    <w:rsid w:val="00F01941"/>
    <w:rsid w:val="00F01E6C"/>
    <w:rsid w:val="00F04ECD"/>
    <w:rsid w:val="00F10FD5"/>
    <w:rsid w:val="00F12D63"/>
    <w:rsid w:val="00F14233"/>
    <w:rsid w:val="00F17E9F"/>
    <w:rsid w:val="00F23E21"/>
    <w:rsid w:val="00F25B55"/>
    <w:rsid w:val="00F3608E"/>
    <w:rsid w:val="00F41FA3"/>
    <w:rsid w:val="00F42CD4"/>
    <w:rsid w:val="00F43960"/>
    <w:rsid w:val="00F43B64"/>
    <w:rsid w:val="00F4539E"/>
    <w:rsid w:val="00F51602"/>
    <w:rsid w:val="00F5337B"/>
    <w:rsid w:val="00F6049B"/>
    <w:rsid w:val="00F67134"/>
    <w:rsid w:val="00F67646"/>
    <w:rsid w:val="00F711F3"/>
    <w:rsid w:val="00F72D0E"/>
    <w:rsid w:val="00F72F1E"/>
    <w:rsid w:val="00F742BE"/>
    <w:rsid w:val="00F84DD5"/>
    <w:rsid w:val="00F921B7"/>
    <w:rsid w:val="00F9684A"/>
    <w:rsid w:val="00F9768C"/>
    <w:rsid w:val="00FA4E0D"/>
    <w:rsid w:val="00FA6AA6"/>
    <w:rsid w:val="00FA7A29"/>
    <w:rsid w:val="00FB6A21"/>
    <w:rsid w:val="00FB7CA6"/>
    <w:rsid w:val="00FC0156"/>
    <w:rsid w:val="00FC30C6"/>
    <w:rsid w:val="00FD130F"/>
    <w:rsid w:val="00FD2140"/>
    <w:rsid w:val="00FD65D1"/>
    <w:rsid w:val="00FE02E4"/>
    <w:rsid w:val="00FE154F"/>
    <w:rsid w:val="00FE1681"/>
    <w:rsid w:val="00FF35A0"/>
    <w:rsid w:val="00FF37D9"/>
    <w:rsid w:val="00FF39B2"/>
    <w:rsid w:val="00FF4402"/>
    <w:rsid w:val="00FF465A"/>
    <w:rsid w:val="00FF489B"/>
    <w:rsid w:val="00FF539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4097" fillcolor="#ff9">
      <v:fill color="#ff9" opacity="25559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l-NL" w:eastAsia="nl-NL"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iPriority="9" w:unhideWhenUsed="0" w:qFormat="1"/>
    <w:lsdException w:name="heading 3" w:semiHidden="0" w:uiPriority="9"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oa heading" w:semiHidden="0" w:unhideWhenUsed="0"/>
    <w:lsdException w:name="List Number" w:semiHidden="0" w:unhideWhenUsed="0"/>
    <w:lsdException w:name="List 2" w:semiHidden="0" w:unhideWhenUsed="0"/>
    <w:lsdException w:name="Title" w:semiHidden="0" w:unhideWhenUsed="0" w:qFormat="1"/>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Balloon Text" w:semiHidden="0" w:unhideWhenUsed="0"/>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040D93"/>
    <w:pPr>
      <w:spacing w:line="240" w:lineRule="exact"/>
      <w:jc w:val="both"/>
    </w:pPr>
    <w:rPr>
      <w:rFonts w:ascii="Verdana" w:hAnsi="Verdana"/>
      <w:sz w:val="16"/>
      <w:szCs w:val="16"/>
    </w:rPr>
  </w:style>
  <w:style w:type="paragraph" w:styleId="Kop1">
    <w:name w:val="heading 1"/>
    <w:basedOn w:val="Standaard"/>
    <w:next w:val="Standaard"/>
    <w:qFormat/>
    <w:rsid w:val="00A006BE"/>
    <w:pPr>
      <w:keepNext/>
      <w:spacing w:after="100" w:afterAutospacing="1" w:line="480" w:lineRule="auto"/>
      <w:outlineLvl w:val="0"/>
    </w:pPr>
    <w:rPr>
      <w:rFonts w:ascii="Arial" w:hAnsi="Arial" w:cs="Arial"/>
      <w:b/>
      <w:bCs/>
      <w:kern w:val="32"/>
      <w:sz w:val="32"/>
      <w:szCs w:val="32"/>
    </w:rPr>
  </w:style>
  <w:style w:type="paragraph" w:styleId="Kop2">
    <w:name w:val="heading 2"/>
    <w:basedOn w:val="Standaard"/>
    <w:next w:val="Standaard"/>
    <w:link w:val="Kop2Char"/>
    <w:uiPriority w:val="9"/>
    <w:qFormat/>
    <w:rsid w:val="001A4D44"/>
    <w:pPr>
      <w:keepNext/>
      <w:spacing w:before="240" w:after="240" w:line="240" w:lineRule="auto"/>
      <w:outlineLvl w:val="1"/>
    </w:pPr>
    <w:rPr>
      <w:rFonts w:ascii="Arial" w:hAnsi="Arial" w:cs="Arial"/>
      <w:b/>
      <w:bCs/>
      <w:iCs/>
      <w:sz w:val="28"/>
      <w:szCs w:val="28"/>
    </w:rPr>
  </w:style>
  <w:style w:type="paragraph" w:styleId="Kop3">
    <w:name w:val="heading 3"/>
    <w:basedOn w:val="Standaard"/>
    <w:next w:val="Standaard"/>
    <w:link w:val="Kop3Char"/>
    <w:uiPriority w:val="9"/>
    <w:qFormat/>
    <w:rsid w:val="001A4D44"/>
    <w:pPr>
      <w:keepNext/>
      <w:spacing w:before="240"/>
      <w:outlineLvl w:val="2"/>
    </w:pPr>
    <w:rPr>
      <w:rFonts w:ascii="Arial" w:hAnsi="Arial" w:cs="Arial"/>
      <w:b/>
      <w:bCs/>
      <w:sz w:val="24"/>
      <w:szCs w:val="26"/>
    </w:rPr>
  </w:style>
  <w:style w:type="paragraph" w:styleId="Kop4">
    <w:name w:val="heading 4"/>
    <w:basedOn w:val="Standaard"/>
    <w:next w:val="Standaard"/>
    <w:qFormat/>
    <w:rsid w:val="001A4D44"/>
    <w:pPr>
      <w:keepNext/>
      <w:spacing w:after="100" w:afterAutospacing="1" w:line="240" w:lineRule="auto"/>
      <w:outlineLvl w:val="3"/>
    </w:pPr>
    <w:rPr>
      <w:rFonts w:ascii="Arial" w:hAnsi="Arial"/>
      <w:b/>
      <w:bCs/>
      <w:sz w:val="20"/>
      <w:szCs w:val="28"/>
    </w:rPr>
  </w:style>
  <w:style w:type="paragraph" w:styleId="Kop5">
    <w:name w:val="heading 5"/>
    <w:basedOn w:val="Standaard"/>
    <w:next w:val="Standaard"/>
    <w:qFormat/>
    <w:rsid w:val="001A4D44"/>
    <w:pPr>
      <w:spacing w:before="240" w:after="60"/>
      <w:outlineLvl w:val="4"/>
    </w:pPr>
    <w:rPr>
      <w:b/>
      <w:bCs/>
      <w:i/>
      <w:iCs/>
      <w:sz w:val="26"/>
      <w:szCs w:val="26"/>
    </w:rPr>
  </w:style>
  <w:style w:type="paragraph" w:styleId="Kop6">
    <w:name w:val="heading 6"/>
    <w:basedOn w:val="Standaard"/>
    <w:next w:val="Standaard"/>
    <w:qFormat/>
    <w:rsid w:val="001A4D44"/>
    <w:pPr>
      <w:spacing w:before="240" w:after="60"/>
      <w:outlineLvl w:val="5"/>
    </w:pPr>
    <w:rPr>
      <w:rFonts w:ascii="Times New Roman" w:hAnsi="Times New Roman"/>
      <w:b/>
      <w:bCs/>
      <w:sz w:val="22"/>
      <w:szCs w:val="22"/>
    </w:rPr>
  </w:style>
  <w:style w:type="paragraph" w:styleId="Kop7">
    <w:name w:val="heading 7"/>
    <w:basedOn w:val="Standaard"/>
    <w:next w:val="Standaard"/>
    <w:qFormat/>
    <w:rsid w:val="001A4D44"/>
    <w:pPr>
      <w:spacing w:before="240" w:after="60"/>
      <w:outlineLvl w:val="6"/>
    </w:pPr>
    <w:rPr>
      <w:rFonts w:ascii="Times New Roman" w:hAnsi="Times New Roman"/>
      <w:sz w:val="24"/>
      <w:szCs w:val="24"/>
    </w:rPr>
  </w:style>
  <w:style w:type="paragraph" w:styleId="Kop8">
    <w:name w:val="heading 8"/>
    <w:basedOn w:val="Standaard"/>
    <w:next w:val="Standaard"/>
    <w:qFormat/>
    <w:rsid w:val="001A4D44"/>
    <w:pPr>
      <w:spacing w:before="240" w:after="60"/>
      <w:outlineLvl w:val="7"/>
    </w:pPr>
    <w:rPr>
      <w:rFonts w:ascii="Times New Roman" w:hAnsi="Times New Roman"/>
      <w:i/>
      <w:iCs/>
      <w:sz w:val="24"/>
      <w:szCs w:val="24"/>
    </w:rPr>
  </w:style>
  <w:style w:type="paragraph" w:styleId="Kop9">
    <w:name w:val="heading 9"/>
    <w:basedOn w:val="Standaard"/>
    <w:next w:val="Standaard"/>
    <w:qFormat/>
    <w:rsid w:val="001A4D44"/>
    <w:pPr>
      <w:spacing w:before="240" w:after="60"/>
      <w:outlineLvl w:val="8"/>
    </w:pPr>
    <w:rPr>
      <w:rFonts w:ascii="Arial" w:hAnsi="Arial" w:cs="Arial"/>
      <w:sz w:val="22"/>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Hoofdstukx">
    <w:name w:val="Hoofdstuk x"/>
    <w:basedOn w:val="Standaard"/>
    <w:next w:val="Hoofdstuktitel"/>
    <w:rsid w:val="00131C76"/>
    <w:pPr>
      <w:keepNext/>
      <w:numPr>
        <w:numId w:val="16"/>
      </w:numPr>
      <w:spacing w:after="240"/>
    </w:pPr>
    <w:rPr>
      <w:sz w:val="20"/>
      <w:szCs w:val="20"/>
    </w:rPr>
  </w:style>
  <w:style w:type="paragraph" w:customStyle="1" w:styleId="Hoofdstuktitel">
    <w:name w:val="Hoofdstuktitel"/>
    <w:basedOn w:val="Standaard"/>
    <w:next w:val="Inleidingnatitel"/>
    <w:rsid w:val="00131C76"/>
    <w:pPr>
      <w:keepNext/>
      <w:spacing w:after="480"/>
    </w:pPr>
    <w:rPr>
      <w:sz w:val="28"/>
    </w:rPr>
  </w:style>
  <w:style w:type="paragraph" w:styleId="Inhopg1">
    <w:name w:val="toc 1"/>
    <w:basedOn w:val="Standaard"/>
    <w:next w:val="Standaard"/>
    <w:autoRedefine/>
    <w:uiPriority w:val="39"/>
    <w:rsid w:val="007175D0"/>
    <w:pPr>
      <w:numPr>
        <w:numId w:val="15"/>
      </w:numPr>
      <w:tabs>
        <w:tab w:val="left" w:pos="1134"/>
        <w:tab w:val="left" w:pos="8108"/>
      </w:tabs>
    </w:pPr>
    <w:rPr>
      <w:szCs w:val="20"/>
    </w:rPr>
  </w:style>
  <w:style w:type="paragraph" w:customStyle="1" w:styleId="Paragraaftitel">
    <w:name w:val="Paragraaftitel"/>
    <w:basedOn w:val="Standaard"/>
    <w:next w:val="Standaard"/>
    <w:link w:val="ParagraaftitelChar"/>
    <w:rsid w:val="00131C76"/>
    <w:pPr>
      <w:keepNext/>
      <w:numPr>
        <w:ilvl w:val="1"/>
        <w:numId w:val="16"/>
      </w:numPr>
      <w:spacing w:before="240" w:after="240"/>
    </w:pPr>
    <w:rPr>
      <w:sz w:val="20"/>
    </w:rPr>
  </w:style>
  <w:style w:type="paragraph" w:customStyle="1" w:styleId="Inleidingnatitel">
    <w:name w:val="Inleiding na titel"/>
    <w:basedOn w:val="Standaard"/>
    <w:next w:val="Standaard"/>
    <w:rsid w:val="00131C76"/>
    <w:pPr>
      <w:keepNext/>
      <w:spacing w:after="480"/>
    </w:pPr>
    <w:rPr>
      <w:b/>
    </w:rPr>
  </w:style>
  <w:style w:type="paragraph" w:customStyle="1" w:styleId="subparagraaftitel">
    <w:name w:val="subparagraaftitel"/>
    <w:basedOn w:val="Standaard"/>
    <w:next w:val="Standaard"/>
    <w:rsid w:val="00131C76"/>
    <w:pPr>
      <w:keepNext/>
      <w:numPr>
        <w:ilvl w:val="2"/>
        <w:numId w:val="16"/>
      </w:numPr>
      <w:spacing w:before="240"/>
    </w:pPr>
    <w:rPr>
      <w:b/>
    </w:rPr>
  </w:style>
  <w:style w:type="paragraph" w:customStyle="1" w:styleId="Tussenkop">
    <w:name w:val="Tussenkop"/>
    <w:basedOn w:val="Standaard"/>
    <w:next w:val="Standaard"/>
    <w:rsid w:val="00131C76"/>
    <w:pPr>
      <w:keepNext/>
      <w:spacing w:before="240"/>
    </w:pPr>
    <w:rPr>
      <w:b/>
    </w:rPr>
  </w:style>
  <w:style w:type="numbering" w:customStyle="1" w:styleId="OpmaakprofielMetopsommingstekens">
    <w:name w:val="Opmaakprofiel Met opsommingstekens"/>
    <w:basedOn w:val="Geenlijst"/>
    <w:rsid w:val="00B16FB6"/>
    <w:pPr>
      <w:numPr>
        <w:numId w:val="5"/>
      </w:numPr>
    </w:pPr>
  </w:style>
  <w:style w:type="numbering" w:styleId="111111">
    <w:name w:val="Outline List 2"/>
    <w:basedOn w:val="Geenlijst"/>
    <w:semiHidden/>
    <w:rsid w:val="005016D6"/>
    <w:pPr>
      <w:numPr>
        <w:numId w:val="6"/>
      </w:numPr>
    </w:pPr>
  </w:style>
  <w:style w:type="numbering" w:styleId="1ai">
    <w:name w:val="Outline List 1"/>
    <w:basedOn w:val="Geenlijst"/>
    <w:semiHidden/>
    <w:rsid w:val="005016D6"/>
    <w:pPr>
      <w:numPr>
        <w:numId w:val="7"/>
      </w:numPr>
    </w:pPr>
  </w:style>
  <w:style w:type="table" w:styleId="3D-effectenvoortabel1">
    <w:name w:val="Table 3D effects 1"/>
    <w:basedOn w:val="Standaardtabel"/>
    <w:semiHidden/>
    <w:rsid w:val="005016D6"/>
    <w:pPr>
      <w:spacing w:line="240" w:lineRule="exact"/>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rsid w:val="005016D6"/>
    <w:pPr>
      <w:spacing w:line="240" w:lineRule="exact"/>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rsid w:val="005016D6"/>
    <w:pPr>
      <w:spacing w:line="240" w:lineRule="exact"/>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anhef">
    <w:name w:val="Salutation"/>
    <w:basedOn w:val="Standaard"/>
    <w:next w:val="Standaard"/>
    <w:semiHidden/>
    <w:rsid w:val="005016D6"/>
  </w:style>
  <w:style w:type="paragraph" w:styleId="Adresenvelop">
    <w:name w:val="envelope address"/>
    <w:basedOn w:val="Standaard"/>
    <w:semiHidden/>
    <w:rsid w:val="005016D6"/>
    <w:pPr>
      <w:framePr w:w="7920" w:h="1980" w:hRule="exact" w:hSpace="141" w:wrap="auto" w:hAnchor="page" w:xAlign="center" w:yAlign="bottom"/>
      <w:ind w:left="2880"/>
    </w:pPr>
    <w:rPr>
      <w:rFonts w:ascii="Arial" w:hAnsi="Arial" w:cs="Arial"/>
      <w:sz w:val="24"/>
      <w:szCs w:val="24"/>
    </w:rPr>
  </w:style>
  <w:style w:type="paragraph" w:styleId="Afsluiting">
    <w:name w:val="Closing"/>
    <w:basedOn w:val="Standaard"/>
    <w:semiHidden/>
    <w:rsid w:val="005016D6"/>
    <w:pPr>
      <w:ind w:left="4252"/>
    </w:pPr>
  </w:style>
  <w:style w:type="paragraph" w:styleId="Afzender">
    <w:name w:val="envelope return"/>
    <w:basedOn w:val="Standaard"/>
    <w:semiHidden/>
    <w:rsid w:val="005016D6"/>
    <w:rPr>
      <w:rFonts w:ascii="Arial" w:hAnsi="Arial" w:cs="Arial"/>
      <w:sz w:val="20"/>
      <w:szCs w:val="20"/>
    </w:rPr>
  </w:style>
  <w:style w:type="numbering" w:styleId="Artikelsectie">
    <w:name w:val="Outline List 3"/>
    <w:basedOn w:val="Geenlijst"/>
    <w:semiHidden/>
    <w:rsid w:val="005016D6"/>
    <w:pPr>
      <w:numPr>
        <w:numId w:val="8"/>
      </w:numPr>
    </w:pPr>
  </w:style>
  <w:style w:type="paragraph" w:styleId="Berichtkop">
    <w:name w:val="Message Header"/>
    <w:basedOn w:val="Standaard"/>
    <w:semiHidden/>
    <w:rsid w:val="005016D6"/>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szCs w:val="24"/>
    </w:rPr>
  </w:style>
  <w:style w:type="paragraph" w:styleId="Bloktekst">
    <w:name w:val="Block Text"/>
    <w:basedOn w:val="Standaard"/>
    <w:semiHidden/>
    <w:rsid w:val="005016D6"/>
    <w:pPr>
      <w:spacing w:after="120"/>
      <w:ind w:left="1440" w:right="1440"/>
    </w:pPr>
  </w:style>
  <w:style w:type="paragraph" w:styleId="Datum">
    <w:name w:val="Date"/>
    <w:basedOn w:val="Standaard"/>
    <w:next w:val="Standaard"/>
    <w:semiHidden/>
    <w:rsid w:val="005016D6"/>
  </w:style>
  <w:style w:type="table" w:styleId="Eigentijdsetabel">
    <w:name w:val="Table Contemporary"/>
    <w:basedOn w:val="Standaardtabel"/>
    <w:semiHidden/>
    <w:rsid w:val="005016D6"/>
    <w:pPr>
      <w:spacing w:line="240" w:lineRule="exact"/>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rsid w:val="005016D6"/>
    <w:pPr>
      <w:spacing w:line="240" w:lineRule="exact"/>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handtekening">
    <w:name w:val="E-mail Signature"/>
    <w:basedOn w:val="Standaard"/>
    <w:semiHidden/>
    <w:rsid w:val="005016D6"/>
  </w:style>
  <w:style w:type="character" w:styleId="GevolgdeHyperlink">
    <w:name w:val="FollowedHyperlink"/>
    <w:basedOn w:val="Standaardalinea-lettertype"/>
    <w:semiHidden/>
    <w:rsid w:val="005016D6"/>
    <w:rPr>
      <w:color w:val="800080"/>
      <w:u w:val="single"/>
    </w:rPr>
  </w:style>
  <w:style w:type="paragraph" w:styleId="Handtekening">
    <w:name w:val="Signature"/>
    <w:basedOn w:val="Standaard"/>
    <w:semiHidden/>
    <w:rsid w:val="005016D6"/>
    <w:pPr>
      <w:ind w:left="4252"/>
    </w:pPr>
  </w:style>
  <w:style w:type="paragraph" w:styleId="HTML-voorafopgemaakt">
    <w:name w:val="HTML Preformatted"/>
    <w:basedOn w:val="Standaard"/>
    <w:semiHidden/>
    <w:rsid w:val="005016D6"/>
    <w:rPr>
      <w:rFonts w:ascii="Courier New" w:hAnsi="Courier New" w:cs="Courier New"/>
      <w:sz w:val="20"/>
      <w:szCs w:val="20"/>
    </w:rPr>
  </w:style>
  <w:style w:type="character" w:styleId="HTMLCode">
    <w:name w:val="HTML Code"/>
    <w:basedOn w:val="Standaardalinea-lettertype"/>
    <w:semiHidden/>
    <w:rsid w:val="005016D6"/>
    <w:rPr>
      <w:rFonts w:ascii="Courier New" w:hAnsi="Courier New" w:cs="Courier New"/>
      <w:sz w:val="20"/>
      <w:szCs w:val="20"/>
    </w:rPr>
  </w:style>
  <w:style w:type="character" w:styleId="HTMLDefinition">
    <w:name w:val="HTML Definition"/>
    <w:basedOn w:val="Standaardalinea-lettertype"/>
    <w:semiHidden/>
    <w:rsid w:val="005016D6"/>
    <w:rPr>
      <w:i/>
      <w:iCs/>
    </w:rPr>
  </w:style>
  <w:style w:type="character" w:styleId="HTMLVariable">
    <w:name w:val="HTML Variable"/>
    <w:basedOn w:val="Standaardalinea-lettertype"/>
    <w:semiHidden/>
    <w:rsid w:val="005016D6"/>
    <w:rPr>
      <w:i/>
      <w:iCs/>
    </w:rPr>
  </w:style>
  <w:style w:type="character" w:styleId="HTML-acroniem">
    <w:name w:val="HTML Acronym"/>
    <w:basedOn w:val="Standaardalinea-lettertype"/>
    <w:semiHidden/>
    <w:rsid w:val="005016D6"/>
  </w:style>
  <w:style w:type="paragraph" w:styleId="HTML-adres">
    <w:name w:val="HTML Address"/>
    <w:basedOn w:val="Standaard"/>
    <w:semiHidden/>
    <w:rsid w:val="005016D6"/>
    <w:rPr>
      <w:i/>
      <w:iCs/>
    </w:rPr>
  </w:style>
  <w:style w:type="character" w:styleId="HTML-citaat">
    <w:name w:val="HTML Cite"/>
    <w:basedOn w:val="Standaardalinea-lettertype"/>
    <w:semiHidden/>
    <w:rsid w:val="005016D6"/>
    <w:rPr>
      <w:i/>
      <w:iCs/>
    </w:rPr>
  </w:style>
  <w:style w:type="character" w:styleId="HTML-schrijfmachine">
    <w:name w:val="HTML Typewriter"/>
    <w:basedOn w:val="Standaardalinea-lettertype"/>
    <w:semiHidden/>
    <w:rsid w:val="005016D6"/>
    <w:rPr>
      <w:rFonts w:ascii="Courier New" w:hAnsi="Courier New" w:cs="Courier New"/>
      <w:sz w:val="20"/>
      <w:szCs w:val="20"/>
    </w:rPr>
  </w:style>
  <w:style w:type="character" w:styleId="HTML-toetsenbord">
    <w:name w:val="HTML Keyboard"/>
    <w:basedOn w:val="Standaardalinea-lettertype"/>
    <w:semiHidden/>
    <w:rsid w:val="005016D6"/>
    <w:rPr>
      <w:rFonts w:ascii="Courier New" w:hAnsi="Courier New" w:cs="Courier New"/>
      <w:sz w:val="20"/>
      <w:szCs w:val="20"/>
    </w:rPr>
  </w:style>
  <w:style w:type="character" w:styleId="HTML-voorbeeld">
    <w:name w:val="HTML Sample"/>
    <w:basedOn w:val="Standaardalinea-lettertype"/>
    <w:semiHidden/>
    <w:rsid w:val="005016D6"/>
    <w:rPr>
      <w:rFonts w:ascii="Courier New" w:hAnsi="Courier New" w:cs="Courier New"/>
    </w:rPr>
  </w:style>
  <w:style w:type="character" w:styleId="Hyperlink">
    <w:name w:val="Hyperlink"/>
    <w:basedOn w:val="Standaardalinea-lettertype"/>
    <w:uiPriority w:val="99"/>
    <w:rsid w:val="005016D6"/>
    <w:rPr>
      <w:color w:val="0000FF"/>
      <w:u w:val="single"/>
    </w:rPr>
  </w:style>
  <w:style w:type="table" w:styleId="Klassieketabel1">
    <w:name w:val="Table Classic 1"/>
    <w:basedOn w:val="Standaardtabel"/>
    <w:semiHidden/>
    <w:rsid w:val="005016D6"/>
    <w:pPr>
      <w:spacing w:line="240" w:lineRule="exact"/>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rsid w:val="005016D6"/>
    <w:pPr>
      <w:spacing w:line="240" w:lineRule="exact"/>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rsid w:val="005016D6"/>
    <w:pPr>
      <w:spacing w:line="240" w:lineRule="exact"/>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rsid w:val="005016D6"/>
    <w:pPr>
      <w:spacing w:line="240" w:lineRule="exact"/>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etabel1">
    <w:name w:val="Table Colorful 1"/>
    <w:basedOn w:val="Standaardtabel"/>
    <w:semiHidden/>
    <w:rsid w:val="005016D6"/>
    <w:pPr>
      <w:spacing w:line="240" w:lineRule="exact"/>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rsid w:val="005016D6"/>
    <w:pPr>
      <w:spacing w:line="240" w:lineRule="exact"/>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rsid w:val="005016D6"/>
    <w:pPr>
      <w:spacing w:line="240" w:lineRule="exact"/>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Koptekst">
    <w:name w:val="header"/>
    <w:basedOn w:val="Standaard"/>
    <w:rsid w:val="005016D6"/>
    <w:pPr>
      <w:tabs>
        <w:tab w:val="center" w:pos="4536"/>
        <w:tab w:val="right" w:pos="9072"/>
      </w:tabs>
    </w:pPr>
  </w:style>
  <w:style w:type="paragraph" w:styleId="Lijst">
    <w:name w:val="List"/>
    <w:basedOn w:val="Standaard"/>
    <w:semiHidden/>
    <w:rsid w:val="005016D6"/>
    <w:pPr>
      <w:ind w:left="283" w:hanging="283"/>
    </w:pPr>
  </w:style>
  <w:style w:type="paragraph" w:styleId="Lijst2">
    <w:name w:val="List 2"/>
    <w:basedOn w:val="Standaard"/>
    <w:semiHidden/>
    <w:rsid w:val="005016D6"/>
    <w:pPr>
      <w:ind w:left="566" w:hanging="283"/>
    </w:pPr>
  </w:style>
  <w:style w:type="paragraph" w:styleId="Lijst3">
    <w:name w:val="List 3"/>
    <w:basedOn w:val="Standaard"/>
    <w:semiHidden/>
    <w:rsid w:val="005016D6"/>
    <w:pPr>
      <w:ind w:left="849" w:hanging="283"/>
    </w:pPr>
  </w:style>
  <w:style w:type="paragraph" w:styleId="Lijst4">
    <w:name w:val="List 4"/>
    <w:basedOn w:val="Standaard"/>
    <w:semiHidden/>
    <w:rsid w:val="005016D6"/>
    <w:pPr>
      <w:ind w:left="1132" w:hanging="283"/>
    </w:pPr>
  </w:style>
  <w:style w:type="paragraph" w:styleId="Lijst5">
    <w:name w:val="List 5"/>
    <w:basedOn w:val="Standaard"/>
    <w:semiHidden/>
    <w:rsid w:val="005016D6"/>
    <w:pPr>
      <w:ind w:left="1415" w:hanging="283"/>
    </w:pPr>
  </w:style>
  <w:style w:type="paragraph" w:styleId="Lijstopsomteken">
    <w:name w:val="List Bullet"/>
    <w:basedOn w:val="Standaard"/>
    <w:semiHidden/>
    <w:rsid w:val="005016D6"/>
    <w:pPr>
      <w:numPr>
        <w:numId w:val="1"/>
      </w:numPr>
    </w:pPr>
  </w:style>
  <w:style w:type="paragraph" w:styleId="Lijstopsomteken2">
    <w:name w:val="List Bullet 2"/>
    <w:basedOn w:val="Standaard"/>
    <w:semiHidden/>
    <w:rsid w:val="005016D6"/>
    <w:pPr>
      <w:numPr>
        <w:numId w:val="2"/>
      </w:numPr>
    </w:pPr>
  </w:style>
  <w:style w:type="paragraph" w:styleId="Lijstopsomteken3">
    <w:name w:val="List Bullet 3"/>
    <w:basedOn w:val="Standaard"/>
    <w:semiHidden/>
    <w:rsid w:val="005016D6"/>
    <w:pPr>
      <w:numPr>
        <w:numId w:val="3"/>
      </w:numPr>
    </w:pPr>
  </w:style>
  <w:style w:type="paragraph" w:styleId="Lijstopsomteken4">
    <w:name w:val="List Bullet 4"/>
    <w:basedOn w:val="Standaard"/>
    <w:semiHidden/>
    <w:rsid w:val="005016D6"/>
    <w:pPr>
      <w:numPr>
        <w:numId w:val="4"/>
      </w:numPr>
    </w:pPr>
  </w:style>
  <w:style w:type="paragraph" w:styleId="Lijstopsomteken5">
    <w:name w:val="List Bullet 5"/>
    <w:basedOn w:val="Standaard"/>
    <w:semiHidden/>
    <w:rsid w:val="005016D6"/>
    <w:pPr>
      <w:numPr>
        <w:numId w:val="9"/>
      </w:numPr>
    </w:pPr>
  </w:style>
  <w:style w:type="paragraph" w:styleId="Lijstnummering">
    <w:name w:val="List Number"/>
    <w:basedOn w:val="Standaard"/>
    <w:semiHidden/>
    <w:rsid w:val="005016D6"/>
    <w:pPr>
      <w:numPr>
        <w:numId w:val="10"/>
      </w:numPr>
    </w:pPr>
  </w:style>
  <w:style w:type="paragraph" w:styleId="Lijstnummering2">
    <w:name w:val="List Number 2"/>
    <w:basedOn w:val="Standaard"/>
    <w:semiHidden/>
    <w:rsid w:val="005016D6"/>
    <w:pPr>
      <w:numPr>
        <w:numId w:val="11"/>
      </w:numPr>
    </w:pPr>
  </w:style>
  <w:style w:type="paragraph" w:styleId="Lijstnummering3">
    <w:name w:val="List Number 3"/>
    <w:basedOn w:val="Standaard"/>
    <w:semiHidden/>
    <w:rsid w:val="005016D6"/>
    <w:pPr>
      <w:numPr>
        <w:numId w:val="12"/>
      </w:numPr>
    </w:pPr>
  </w:style>
  <w:style w:type="paragraph" w:styleId="Lijstnummering4">
    <w:name w:val="List Number 4"/>
    <w:basedOn w:val="Standaard"/>
    <w:semiHidden/>
    <w:rsid w:val="005016D6"/>
    <w:pPr>
      <w:numPr>
        <w:numId w:val="13"/>
      </w:numPr>
    </w:pPr>
  </w:style>
  <w:style w:type="paragraph" w:styleId="Lijstnummering5">
    <w:name w:val="List Number 5"/>
    <w:basedOn w:val="Standaard"/>
    <w:semiHidden/>
    <w:rsid w:val="005016D6"/>
    <w:pPr>
      <w:numPr>
        <w:numId w:val="14"/>
      </w:numPr>
    </w:pPr>
  </w:style>
  <w:style w:type="paragraph" w:styleId="Lijstvoortzetting">
    <w:name w:val="List Continue"/>
    <w:basedOn w:val="Standaard"/>
    <w:semiHidden/>
    <w:rsid w:val="005016D6"/>
    <w:pPr>
      <w:spacing w:after="120"/>
      <w:ind w:left="283"/>
    </w:pPr>
  </w:style>
  <w:style w:type="paragraph" w:styleId="Lijstvoortzetting2">
    <w:name w:val="List Continue 2"/>
    <w:basedOn w:val="Standaard"/>
    <w:semiHidden/>
    <w:rsid w:val="005016D6"/>
    <w:pPr>
      <w:spacing w:after="120"/>
      <w:ind w:left="566"/>
    </w:pPr>
  </w:style>
  <w:style w:type="paragraph" w:styleId="Lijstvoortzetting3">
    <w:name w:val="List Continue 3"/>
    <w:basedOn w:val="Standaard"/>
    <w:semiHidden/>
    <w:rsid w:val="005016D6"/>
    <w:pPr>
      <w:spacing w:after="120"/>
      <w:ind w:left="849"/>
    </w:pPr>
  </w:style>
  <w:style w:type="paragraph" w:styleId="Lijstvoortzetting4">
    <w:name w:val="List Continue 4"/>
    <w:basedOn w:val="Standaard"/>
    <w:semiHidden/>
    <w:rsid w:val="005016D6"/>
    <w:pPr>
      <w:spacing w:after="120"/>
      <w:ind w:left="1132"/>
    </w:pPr>
  </w:style>
  <w:style w:type="paragraph" w:styleId="Lijstvoortzetting5">
    <w:name w:val="List Continue 5"/>
    <w:basedOn w:val="Standaard"/>
    <w:semiHidden/>
    <w:rsid w:val="005016D6"/>
    <w:pPr>
      <w:spacing w:after="120"/>
      <w:ind w:left="1415"/>
    </w:pPr>
  </w:style>
  <w:style w:type="character" w:styleId="Nadruk">
    <w:name w:val="Emphasis"/>
    <w:basedOn w:val="Standaardalinea-lettertype"/>
    <w:qFormat/>
    <w:rsid w:val="005016D6"/>
    <w:rPr>
      <w:i/>
      <w:iCs/>
    </w:rPr>
  </w:style>
  <w:style w:type="paragraph" w:styleId="Normaalweb">
    <w:name w:val="Normal (Web)"/>
    <w:basedOn w:val="Standaard"/>
    <w:uiPriority w:val="99"/>
    <w:semiHidden/>
    <w:rsid w:val="005016D6"/>
    <w:rPr>
      <w:rFonts w:ascii="Times New Roman" w:hAnsi="Times New Roman"/>
      <w:sz w:val="24"/>
      <w:szCs w:val="24"/>
    </w:rPr>
  </w:style>
  <w:style w:type="paragraph" w:styleId="Notitiekop">
    <w:name w:val="Note Heading"/>
    <w:basedOn w:val="Standaard"/>
    <w:next w:val="Standaard"/>
    <w:semiHidden/>
    <w:rsid w:val="005016D6"/>
  </w:style>
  <w:style w:type="character" w:styleId="Paginanummer">
    <w:name w:val="page number"/>
    <w:basedOn w:val="Standaardalinea-lettertype"/>
    <w:semiHidden/>
    <w:rsid w:val="005016D6"/>
  </w:style>
  <w:style w:type="paragraph" w:styleId="Plattetekst">
    <w:name w:val="Body Text"/>
    <w:basedOn w:val="Standaard"/>
    <w:semiHidden/>
    <w:rsid w:val="005016D6"/>
    <w:pPr>
      <w:spacing w:after="120"/>
    </w:pPr>
  </w:style>
  <w:style w:type="paragraph" w:styleId="Plattetekst2">
    <w:name w:val="Body Text 2"/>
    <w:basedOn w:val="Standaard"/>
    <w:semiHidden/>
    <w:rsid w:val="005016D6"/>
    <w:pPr>
      <w:spacing w:after="120" w:line="480" w:lineRule="auto"/>
    </w:pPr>
  </w:style>
  <w:style w:type="paragraph" w:styleId="Plattetekst3">
    <w:name w:val="Body Text 3"/>
    <w:basedOn w:val="Standaard"/>
    <w:semiHidden/>
    <w:rsid w:val="005016D6"/>
    <w:pPr>
      <w:spacing w:after="120"/>
    </w:pPr>
  </w:style>
  <w:style w:type="paragraph" w:styleId="Platteteksteersteinspringing">
    <w:name w:val="Body Text First Indent"/>
    <w:basedOn w:val="Plattetekst"/>
    <w:semiHidden/>
    <w:rsid w:val="005016D6"/>
    <w:pPr>
      <w:ind w:firstLine="210"/>
    </w:pPr>
  </w:style>
  <w:style w:type="paragraph" w:styleId="Plattetekstinspringen">
    <w:name w:val="Body Text Indent"/>
    <w:basedOn w:val="Standaard"/>
    <w:semiHidden/>
    <w:rsid w:val="005016D6"/>
    <w:pPr>
      <w:spacing w:after="120"/>
      <w:ind w:left="283"/>
    </w:pPr>
  </w:style>
  <w:style w:type="paragraph" w:styleId="Platteteksteersteinspringing2">
    <w:name w:val="Body Text First Indent 2"/>
    <w:basedOn w:val="Plattetekstinspringen"/>
    <w:semiHidden/>
    <w:rsid w:val="005016D6"/>
    <w:pPr>
      <w:ind w:firstLine="210"/>
    </w:pPr>
  </w:style>
  <w:style w:type="paragraph" w:styleId="Plattetekstinspringen2">
    <w:name w:val="Body Text Indent 2"/>
    <w:basedOn w:val="Standaard"/>
    <w:semiHidden/>
    <w:rsid w:val="005016D6"/>
    <w:pPr>
      <w:spacing w:after="120" w:line="480" w:lineRule="auto"/>
      <w:ind w:left="283"/>
    </w:pPr>
  </w:style>
  <w:style w:type="paragraph" w:styleId="Plattetekstinspringen3">
    <w:name w:val="Body Text Indent 3"/>
    <w:basedOn w:val="Standaard"/>
    <w:semiHidden/>
    <w:rsid w:val="005016D6"/>
    <w:pPr>
      <w:spacing w:after="120"/>
      <w:ind w:left="283"/>
    </w:pPr>
  </w:style>
  <w:style w:type="table" w:styleId="Professioneletabel">
    <w:name w:val="Table Professional"/>
    <w:basedOn w:val="Standaardtabel"/>
    <w:semiHidden/>
    <w:rsid w:val="005016D6"/>
    <w:pPr>
      <w:spacing w:line="240" w:lineRule="exact"/>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rsid w:val="005016D6"/>
  </w:style>
  <w:style w:type="paragraph" w:styleId="Standaardinspringing">
    <w:name w:val="Normal Indent"/>
    <w:basedOn w:val="Standaard"/>
    <w:semiHidden/>
    <w:rsid w:val="005016D6"/>
    <w:pPr>
      <w:ind w:left="708"/>
    </w:pPr>
  </w:style>
  <w:style w:type="paragraph" w:styleId="Ondertitel">
    <w:name w:val="Subtitle"/>
    <w:basedOn w:val="Standaard"/>
    <w:qFormat/>
    <w:rsid w:val="005016D6"/>
    <w:pPr>
      <w:spacing w:after="60"/>
      <w:jc w:val="center"/>
      <w:outlineLvl w:val="1"/>
    </w:pPr>
    <w:rPr>
      <w:rFonts w:ascii="Arial" w:hAnsi="Arial" w:cs="Arial"/>
      <w:sz w:val="24"/>
      <w:szCs w:val="24"/>
    </w:rPr>
  </w:style>
  <w:style w:type="table" w:styleId="Tabelkolommen1">
    <w:name w:val="Table Columns 1"/>
    <w:basedOn w:val="Standaardtabel"/>
    <w:semiHidden/>
    <w:rsid w:val="005016D6"/>
    <w:pPr>
      <w:spacing w:line="240" w:lineRule="exact"/>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rsid w:val="005016D6"/>
    <w:pPr>
      <w:spacing w:line="240" w:lineRule="exact"/>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rsid w:val="005016D6"/>
    <w:pPr>
      <w:spacing w:line="240" w:lineRule="exact"/>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rsid w:val="005016D6"/>
    <w:pPr>
      <w:spacing w:line="240" w:lineRule="exact"/>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rsid w:val="005016D6"/>
    <w:pPr>
      <w:spacing w:line="240" w:lineRule="exact"/>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rsid w:val="005016D6"/>
    <w:pPr>
      <w:spacing w:line="240" w:lineRule="exact"/>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rsid w:val="005016D6"/>
    <w:pPr>
      <w:spacing w:line="240" w:lineRule="exact"/>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rsid w:val="005016D6"/>
    <w:pPr>
      <w:spacing w:line="240" w:lineRule="exact"/>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rsid w:val="005016D6"/>
    <w:pPr>
      <w:spacing w:line="240" w:lineRule="exact"/>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rsid w:val="005016D6"/>
    <w:pPr>
      <w:spacing w:line="240" w:lineRule="exact"/>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rsid w:val="005016D6"/>
    <w:pPr>
      <w:spacing w:line="240" w:lineRule="exact"/>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rsid w:val="005016D6"/>
    <w:pPr>
      <w:spacing w:line="240" w:lineRule="exact"/>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rsid w:val="005016D6"/>
    <w:pPr>
      <w:spacing w:line="240" w:lineRule="exact"/>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
    <w:name w:val="Table Grid"/>
    <w:basedOn w:val="Standaardtabel"/>
    <w:uiPriority w:val="59"/>
    <w:rsid w:val="005016D6"/>
    <w:pPr>
      <w:spacing w:line="24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raster1">
    <w:name w:val="Table Grid 1"/>
    <w:basedOn w:val="Standaardtabel"/>
    <w:semiHidden/>
    <w:rsid w:val="005016D6"/>
    <w:pPr>
      <w:spacing w:line="240" w:lineRule="exact"/>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rsid w:val="005016D6"/>
    <w:pPr>
      <w:spacing w:line="240" w:lineRule="exact"/>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rsid w:val="005016D6"/>
    <w:pPr>
      <w:spacing w:line="240" w:lineRule="exact"/>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rsid w:val="005016D6"/>
    <w:pPr>
      <w:spacing w:line="240" w:lineRule="exact"/>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rsid w:val="005016D6"/>
    <w:pPr>
      <w:spacing w:line="240" w:lineRule="exact"/>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rsid w:val="005016D6"/>
    <w:pPr>
      <w:spacing w:line="240" w:lineRule="exact"/>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rsid w:val="005016D6"/>
    <w:pPr>
      <w:spacing w:line="240" w:lineRule="exact"/>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rsid w:val="005016D6"/>
    <w:pPr>
      <w:spacing w:line="240" w:lineRule="exact"/>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semiHidden/>
    <w:rsid w:val="005016D6"/>
    <w:pPr>
      <w:spacing w:line="24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qFormat/>
    <w:rsid w:val="005016D6"/>
    <w:pPr>
      <w:spacing w:before="240" w:after="60"/>
      <w:jc w:val="center"/>
      <w:outlineLvl w:val="0"/>
    </w:pPr>
    <w:rPr>
      <w:rFonts w:ascii="Arial" w:hAnsi="Arial" w:cs="Arial"/>
      <w:b/>
      <w:bCs/>
      <w:kern w:val="28"/>
      <w:sz w:val="32"/>
      <w:szCs w:val="32"/>
    </w:rPr>
  </w:style>
  <w:style w:type="table" w:styleId="Verfijndetabel1">
    <w:name w:val="Table Subtle 1"/>
    <w:basedOn w:val="Standaardtabel"/>
    <w:semiHidden/>
    <w:rsid w:val="005016D6"/>
    <w:pPr>
      <w:spacing w:line="240" w:lineRule="exact"/>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rsid w:val="005016D6"/>
    <w:pPr>
      <w:spacing w:line="240" w:lineRule="exact"/>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Voettekst">
    <w:name w:val="footer"/>
    <w:basedOn w:val="Standaard"/>
    <w:semiHidden/>
    <w:rsid w:val="005016D6"/>
    <w:pPr>
      <w:tabs>
        <w:tab w:val="center" w:pos="4536"/>
        <w:tab w:val="right" w:pos="9072"/>
      </w:tabs>
    </w:pPr>
  </w:style>
  <w:style w:type="table" w:styleId="Webtabel1">
    <w:name w:val="Table Web 1"/>
    <w:basedOn w:val="Standaardtabel"/>
    <w:semiHidden/>
    <w:rsid w:val="005016D6"/>
    <w:pPr>
      <w:spacing w:line="240" w:lineRule="exact"/>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rsid w:val="005016D6"/>
    <w:pPr>
      <w:spacing w:line="240" w:lineRule="exact"/>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semiHidden/>
    <w:rsid w:val="005016D6"/>
    <w:pPr>
      <w:spacing w:line="240" w:lineRule="exact"/>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Zwaar">
    <w:name w:val="Strong"/>
    <w:basedOn w:val="Standaardalinea-lettertype"/>
    <w:qFormat/>
    <w:rsid w:val="005016D6"/>
    <w:rPr>
      <w:b/>
      <w:bCs/>
    </w:rPr>
  </w:style>
  <w:style w:type="table" w:styleId="Eenvoudigetabel1">
    <w:name w:val="Table Simple 1"/>
    <w:basedOn w:val="Standaardtabel"/>
    <w:semiHidden/>
    <w:rsid w:val="005016D6"/>
    <w:pPr>
      <w:spacing w:line="240" w:lineRule="exact"/>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rsid w:val="005016D6"/>
    <w:pPr>
      <w:spacing w:line="240" w:lineRule="exact"/>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rsid w:val="005016D6"/>
    <w:pPr>
      <w:spacing w:line="240" w:lineRule="exact"/>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Inhopg2">
    <w:name w:val="toc 2"/>
    <w:basedOn w:val="Standaard"/>
    <w:next w:val="Standaard"/>
    <w:autoRedefine/>
    <w:uiPriority w:val="39"/>
    <w:rsid w:val="00C347C6"/>
    <w:pPr>
      <w:tabs>
        <w:tab w:val="left" w:pos="567"/>
        <w:tab w:val="left" w:pos="1134"/>
        <w:tab w:val="left" w:pos="8108"/>
      </w:tabs>
      <w:ind w:left="567"/>
    </w:pPr>
    <w:rPr>
      <w:noProof/>
    </w:rPr>
  </w:style>
  <w:style w:type="paragraph" w:styleId="Inhopg3">
    <w:name w:val="toc 3"/>
    <w:basedOn w:val="Standaard"/>
    <w:next w:val="Standaard"/>
    <w:autoRedefine/>
    <w:uiPriority w:val="39"/>
    <w:rsid w:val="006E2148"/>
    <w:pPr>
      <w:tabs>
        <w:tab w:val="left" w:pos="567"/>
        <w:tab w:val="left" w:pos="1134"/>
        <w:tab w:val="left" w:pos="1701"/>
        <w:tab w:val="left" w:pos="8108"/>
      </w:tabs>
      <w:ind w:left="1134"/>
    </w:pPr>
  </w:style>
  <w:style w:type="paragraph" w:styleId="Tekstzonderopmaak">
    <w:name w:val="Plain Text"/>
    <w:basedOn w:val="Standaard"/>
    <w:semiHidden/>
    <w:rsid w:val="00D100A8"/>
    <w:rPr>
      <w:rFonts w:ascii="Courier New" w:hAnsi="Courier New" w:cs="Courier New"/>
      <w:sz w:val="20"/>
      <w:szCs w:val="20"/>
    </w:rPr>
  </w:style>
  <w:style w:type="paragraph" w:customStyle="1" w:styleId="Tabelhoofd">
    <w:name w:val="Tabelhoofd"/>
    <w:basedOn w:val="Standaard"/>
    <w:rsid w:val="006F4CEB"/>
    <w:pPr>
      <w:spacing w:before="60" w:after="60" w:line="240" w:lineRule="auto"/>
      <w:jc w:val="right"/>
    </w:pPr>
    <w:rPr>
      <w:b/>
      <w:i/>
      <w:sz w:val="12"/>
      <w:szCs w:val="12"/>
    </w:rPr>
  </w:style>
  <w:style w:type="paragraph" w:styleId="Bijschrift">
    <w:name w:val="caption"/>
    <w:basedOn w:val="Standaard"/>
    <w:next w:val="Standaard"/>
    <w:qFormat/>
    <w:rsid w:val="00131C76"/>
    <w:pPr>
      <w:spacing w:line="240" w:lineRule="auto"/>
      <w:jc w:val="left"/>
    </w:pPr>
    <w:rPr>
      <w:bCs/>
      <w:szCs w:val="20"/>
    </w:rPr>
  </w:style>
  <w:style w:type="paragraph" w:styleId="Voetnoottekst">
    <w:name w:val="footnote text"/>
    <w:basedOn w:val="Standaard"/>
    <w:semiHidden/>
    <w:rsid w:val="00131C76"/>
    <w:rPr>
      <w:szCs w:val="20"/>
    </w:rPr>
  </w:style>
  <w:style w:type="paragraph" w:styleId="Lijstalinea">
    <w:name w:val="List Paragraph"/>
    <w:basedOn w:val="Standaard"/>
    <w:uiPriority w:val="34"/>
    <w:qFormat/>
    <w:rsid w:val="00C65B40"/>
    <w:pPr>
      <w:ind w:left="720"/>
      <w:contextualSpacing/>
    </w:pPr>
  </w:style>
  <w:style w:type="character" w:styleId="Voetnootmarkering">
    <w:name w:val="footnote reference"/>
    <w:basedOn w:val="Standaardalinea-lettertype"/>
    <w:rsid w:val="00B93692"/>
    <w:rPr>
      <w:vertAlign w:val="superscript"/>
    </w:rPr>
  </w:style>
  <w:style w:type="paragraph" w:customStyle="1" w:styleId="subsubparagraaftitel">
    <w:name w:val="subsubparagraaftitel"/>
    <w:basedOn w:val="Standaard"/>
    <w:next w:val="Standaard"/>
    <w:autoRedefine/>
    <w:qFormat/>
    <w:rsid w:val="006E2148"/>
    <w:pPr>
      <w:numPr>
        <w:numId w:val="18"/>
      </w:numPr>
      <w:spacing w:line="240" w:lineRule="atLeast"/>
    </w:pPr>
  </w:style>
  <w:style w:type="character" w:customStyle="1" w:styleId="Instruction">
    <w:name w:val="Instruction"/>
    <w:basedOn w:val="Standaardalinea-lettertype"/>
    <w:rsid w:val="00D372E2"/>
    <w:rPr>
      <w:i/>
      <w:iCs/>
      <w:color w:val="008000"/>
    </w:rPr>
  </w:style>
  <w:style w:type="character" w:styleId="Verwijzingopmerking">
    <w:name w:val="annotation reference"/>
    <w:basedOn w:val="Standaardalinea-lettertype"/>
    <w:rsid w:val="00D372E2"/>
    <w:rPr>
      <w:sz w:val="16"/>
      <w:szCs w:val="16"/>
    </w:rPr>
  </w:style>
  <w:style w:type="paragraph" w:styleId="Ballontekst">
    <w:name w:val="Balloon Text"/>
    <w:basedOn w:val="Standaard"/>
    <w:link w:val="BallontekstChar"/>
    <w:rsid w:val="00A26E72"/>
    <w:pPr>
      <w:spacing w:line="240" w:lineRule="auto"/>
    </w:pPr>
    <w:rPr>
      <w:rFonts w:ascii="Tahoma" w:hAnsi="Tahoma" w:cs="Tahoma"/>
    </w:rPr>
  </w:style>
  <w:style w:type="character" w:customStyle="1" w:styleId="BallontekstChar">
    <w:name w:val="Ballontekst Char"/>
    <w:basedOn w:val="Standaardalinea-lettertype"/>
    <w:link w:val="Ballontekst"/>
    <w:rsid w:val="00A26E72"/>
    <w:rPr>
      <w:rFonts w:ascii="Tahoma" w:hAnsi="Tahoma" w:cs="Tahoma"/>
      <w:sz w:val="16"/>
      <w:szCs w:val="16"/>
    </w:rPr>
  </w:style>
  <w:style w:type="paragraph" w:customStyle="1" w:styleId="Recommendation">
    <w:name w:val="Recommendation"/>
    <w:basedOn w:val="Standaard"/>
    <w:next w:val="Standaard"/>
    <w:rsid w:val="00E548CF"/>
    <w:pPr>
      <w:keepNext/>
      <w:numPr>
        <w:numId w:val="23"/>
      </w:numPr>
      <w:pBdr>
        <w:top w:val="dotted" w:sz="18" w:space="1" w:color="808080"/>
        <w:left w:val="dotted" w:sz="18" w:space="4" w:color="808080"/>
        <w:bottom w:val="dotted" w:sz="18" w:space="1" w:color="808080"/>
        <w:right w:val="dotted" w:sz="18" w:space="4" w:color="808080"/>
      </w:pBdr>
      <w:tabs>
        <w:tab w:val="left" w:pos="2041"/>
      </w:tabs>
      <w:spacing w:line="240" w:lineRule="auto"/>
    </w:pPr>
    <w:rPr>
      <w:rFonts w:ascii="Arial" w:hAnsi="Arial"/>
      <w:sz w:val="20"/>
      <w:szCs w:val="20"/>
      <w:lang w:val="en-GB" w:eastAsia="it-IT"/>
    </w:rPr>
  </w:style>
  <w:style w:type="paragraph" w:customStyle="1" w:styleId="Requirement">
    <w:name w:val="Requirement"/>
    <w:basedOn w:val="Standaard"/>
    <w:link w:val="RequirementZnak"/>
    <w:rsid w:val="00E548CF"/>
    <w:pPr>
      <w:keepNext/>
      <w:numPr>
        <w:numId w:val="22"/>
      </w:numPr>
      <w:pBdr>
        <w:top w:val="thinThickLargeGap" w:sz="8" w:space="1" w:color="auto" w:shadow="1"/>
        <w:left w:val="thinThickLargeGap" w:sz="8" w:space="4" w:color="auto" w:shadow="1"/>
        <w:bottom w:val="thinThickLargeGap" w:sz="8" w:space="1" w:color="auto" w:shadow="1"/>
        <w:right w:val="thinThickLargeGap" w:sz="8" w:space="4" w:color="auto" w:shadow="1"/>
      </w:pBdr>
      <w:tabs>
        <w:tab w:val="left" w:pos="1810"/>
      </w:tabs>
      <w:spacing w:line="240" w:lineRule="auto"/>
    </w:pPr>
    <w:rPr>
      <w:rFonts w:ascii="Arial" w:hAnsi="Arial"/>
      <w:sz w:val="20"/>
      <w:szCs w:val="20"/>
      <w:lang w:val="en-GB" w:eastAsia="it-IT"/>
    </w:rPr>
  </w:style>
  <w:style w:type="character" w:customStyle="1" w:styleId="RequirementZnak">
    <w:name w:val="Requirement Znak"/>
    <w:basedOn w:val="Standaardalinea-lettertype"/>
    <w:link w:val="Requirement"/>
    <w:rsid w:val="00E548CF"/>
    <w:rPr>
      <w:rFonts w:ascii="Arial" w:hAnsi="Arial"/>
      <w:lang w:val="en-GB" w:eastAsia="it-IT"/>
    </w:rPr>
  </w:style>
  <w:style w:type="paragraph" w:customStyle="1" w:styleId="okt">
    <w:name w:val="okt"/>
    <w:basedOn w:val="Koptekst"/>
    <w:rsid w:val="00ED33F0"/>
    <w:pPr>
      <w:tabs>
        <w:tab w:val="clear" w:pos="4536"/>
        <w:tab w:val="clear" w:pos="9072"/>
        <w:tab w:val="left" w:pos="1418"/>
        <w:tab w:val="left" w:pos="6237"/>
        <w:tab w:val="left" w:pos="7513"/>
      </w:tabs>
      <w:spacing w:before="60" w:after="60" w:line="240" w:lineRule="auto"/>
      <w:jc w:val="left"/>
    </w:pPr>
    <w:rPr>
      <w:rFonts w:ascii="Times New Roman" w:hAnsi="Times New Roman"/>
      <w:sz w:val="22"/>
      <w:szCs w:val="22"/>
      <w:lang w:val="en-GB" w:eastAsia="de-DE"/>
    </w:rPr>
  </w:style>
  <w:style w:type="paragraph" w:customStyle="1" w:styleId="ok">
    <w:name w:val="okü"/>
    <w:basedOn w:val="Standaard"/>
    <w:rsid w:val="00ED33F0"/>
    <w:pPr>
      <w:spacing w:before="60" w:after="60" w:line="240" w:lineRule="auto"/>
      <w:jc w:val="left"/>
    </w:pPr>
    <w:rPr>
      <w:rFonts w:ascii="Times New Roman" w:hAnsi="Times New Roman"/>
      <w:b/>
      <w:bCs/>
      <w:sz w:val="22"/>
      <w:szCs w:val="22"/>
      <w:lang w:val="en-GB" w:eastAsia="de-DE"/>
    </w:rPr>
  </w:style>
  <w:style w:type="paragraph" w:customStyle="1" w:styleId="okab">
    <w:name w:val="okab"/>
    <w:basedOn w:val="Standaard"/>
    <w:rsid w:val="00ED33F0"/>
    <w:pPr>
      <w:spacing w:after="60" w:line="240" w:lineRule="atLeast"/>
    </w:pPr>
    <w:rPr>
      <w:rFonts w:ascii="Times New Roman" w:hAnsi="Times New Roman"/>
      <w:sz w:val="22"/>
      <w:szCs w:val="22"/>
      <w:lang w:val="en-GB" w:eastAsia="de-DE"/>
    </w:rPr>
  </w:style>
  <w:style w:type="paragraph" w:customStyle="1" w:styleId="oke1">
    <w:name w:val="oke1"/>
    <w:basedOn w:val="okab"/>
    <w:rsid w:val="00ED33F0"/>
    <w:pPr>
      <w:tabs>
        <w:tab w:val="left" w:pos="1418"/>
      </w:tabs>
      <w:ind w:left="1418" w:hanging="1418"/>
    </w:pPr>
  </w:style>
  <w:style w:type="paragraph" w:customStyle="1" w:styleId="okw">
    <w:name w:val="okw"/>
    <w:basedOn w:val="oke1"/>
    <w:rsid w:val="00ED33F0"/>
    <w:pPr>
      <w:tabs>
        <w:tab w:val="left" w:pos="6167"/>
      </w:tabs>
      <w:spacing w:after="0"/>
      <w:ind w:left="0" w:firstLine="0"/>
    </w:pPr>
  </w:style>
  <w:style w:type="character" w:customStyle="1" w:styleId="ParagraaftitelChar">
    <w:name w:val="Paragraaftitel Char"/>
    <w:link w:val="Paragraaftitel"/>
    <w:rsid w:val="000860FE"/>
    <w:rPr>
      <w:rFonts w:ascii="Verdana" w:hAnsi="Verdana"/>
      <w:szCs w:val="16"/>
    </w:rPr>
  </w:style>
  <w:style w:type="paragraph" w:customStyle="1" w:styleId="Opsomming">
    <w:name w:val="Opsomming"/>
    <w:basedOn w:val="Standaard"/>
    <w:rsid w:val="00BE48B5"/>
    <w:pPr>
      <w:numPr>
        <w:numId w:val="34"/>
      </w:numPr>
      <w:spacing w:line="288" w:lineRule="auto"/>
      <w:jc w:val="left"/>
    </w:pPr>
    <w:rPr>
      <w:kern w:val="24"/>
    </w:rPr>
  </w:style>
  <w:style w:type="character" w:customStyle="1" w:styleId="Kop2Char">
    <w:name w:val="Kop 2 Char"/>
    <w:basedOn w:val="Standaardalinea-lettertype"/>
    <w:link w:val="Kop2"/>
    <w:uiPriority w:val="9"/>
    <w:rsid w:val="00F003DD"/>
    <w:rPr>
      <w:rFonts w:ascii="Arial" w:hAnsi="Arial" w:cs="Arial"/>
      <w:b/>
      <w:bCs/>
      <w:iCs/>
      <w:sz w:val="28"/>
      <w:szCs w:val="28"/>
    </w:rPr>
  </w:style>
  <w:style w:type="paragraph" w:styleId="Tekstopmerking">
    <w:name w:val="annotation text"/>
    <w:basedOn w:val="Standaard"/>
    <w:link w:val="TekstopmerkingChar"/>
    <w:rsid w:val="00456F46"/>
    <w:pPr>
      <w:spacing w:line="240" w:lineRule="auto"/>
    </w:pPr>
    <w:rPr>
      <w:sz w:val="20"/>
      <w:szCs w:val="20"/>
    </w:rPr>
  </w:style>
  <w:style w:type="character" w:customStyle="1" w:styleId="TekstopmerkingChar">
    <w:name w:val="Tekst opmerking Char"/>
    <w:basedOn w:val="Standaardalinea-lettertype"/>
    <w:link w:val="Tekstopmerking"/>
    <w:rsid w:val="00456F46"/>
    <w:rPr>
      <w:rFonts w:ascii="Verdana" w:hAnsi="Verdana"/>
    </w:rPr>
  </w:style>
  <w:style w:type="character" w:customStyle="1" w:styleId="listrecords">
    <w:name w:val="listrecords"/>
    <w:basedOn w:val="Standaardalinea-lettertype"/>
    <w:rsid w:val="00456F46"/>
  </w:style>
  <w:style w:type="character" w:customStyle="1" w:styleId="Kop3Char">
    <w:name w:val="Kop 3 Char"/>
    <w:basedOn w:val="Standaardalinea-lettertype"/>
    <w:link w:val="Kop3"/>
    <w:uiPriority w:val="9"/>
    <w:rsid w:val="00526D5F"/>
    <w:rPr>
      <w:rFonts w:ascii="Arial" w:hAnsi="Arial" w:cs="Arial"/>
      <w:b/>
      <w:bCs/>
      <w:sz w:val="24"/>
      <w:szCs w:val="26"/>
    </w:rPr>
  </w:style>
  <w:style w:type="paragraph" w:styleId="Onderwerpvanopmerking">
    <w:name w:val="annotation subject"/>
    <w:basedOn w:val="Tekstopmerking"/>
    <w:next w:val="Tekstopmerking"/>
    <w:link w:val="OnderwerpvanopmerkingChar"/>
    <w:rsid w:val="004527CB"/>
    <w:rPr>
      <w:b/>
      <w:bCs/>
    </w:rPr>
  </w:style>
  <w:style w:type="character" w:customStyle="1" w:styleId="OnderwerpvanopmerkingChar">
    <w:name w:val="Onderwerp van opmerking Char"/>
    <w:basedOn w:val="TekstopmerkingChar"/>
    <w:link w:val="Onderwerpvanopmerking"/>
    <w:rsid w:val="004527CB"/>
    <w:rPr>
      <w:rFonts w:ascii="Verdana" w:hAnsi="Verdana"/>
      <w:b/>
      <w:bCs/>
    </w:rPr>
  </w:style>
  <w:style w:type="paragraph" w:styleId="Revisie">
    <w:name w:val="Revision"/>
    <w:hidden/>
    <w:uiPriority w:val="99"/>
    <w:semiHidden/>
    <w:rsid w:val="00A3247A"/>
    <w:rPr>
      <w:rFonts w:ascii="Verdana" w:hAnsi="Verdana"/>
      <w:sz w:val="16"/>
      <w:szCs w:val="16"/>
    </w:rPr>
  </w:style>
  <w:style w:type="paragraph" w:customStyle="1" w:styleId="Definitie">
    <w:name w:val="Definitie"/>
    <w:basedOn w:val="Standaard"/>
    <w:rsid w:val="00E11691"/>
    <w:pPr>
      <w:overflowPunct w:val="0"/>
      <w:autoSpaceDE w:val="0"/>
      <w:autoSpaceDN w:val="0"/>
      <w:adjustRightInd w:val="0"/>
      <w:spacing w:after="240" w:line="220" w:lineRule="atLeast"/>
      <w:jc w:val="left"/>
      <w:textAlignment w:val="baseline"/>
    </w:pPr>
    <w:rPr>
      <w:rFonts w:ascii="Arial" w:hAnsi="Arial"/>
      <w:sz w:val="20"/>
      <w:szCs w:val="20"/>
      <w:lang w:val="en-GB" w:eastAsia="en-US"/>
    </w:rPr>
  </w:style>
  <w:style w:type="paragraph" w:customStyle="1" w:styleId="Termen">
    <w:name w:val="Term(en)"/>
    <w:basedOn w:val="Kop2"/>
    <w:next w:val="Standaard"/>
    <w:rsid w:val="00E11691"/>
    <w:pPr>
      <w:tabs>
        <w:tab w:val="left" w:pos="360"/>
        <w:tab w:val="left" w:pos="400"/>
        <w:tab w:val="num" w:pos="432"/>
        <w:tab w:val="num" w:pos="680"/>
      </w:tabs>
      <w:suppressAutoHyphens/>
      <w:overflowPunct w:val="0"/>
      <w:autoSpaceDE w:val="0"/>
      <w:autoSpaceDN w:val="0"/>
      <w:adjustRightInd w:val="0"/>
      <w:spacing w:before="0" w:after="0" w:line="240" w:lineRule="atLeast"/>
      <w:jc w:val="left"/>
      <w:textAlignment w:val="baseline"/>
      <w:outlineLvl w:val="9"/>
    </w:pPr>
    <w:rPr>
      <w:rFonts w:cs="Times New Roman"/>
      <w:bCs w:val="0"/>
      <w:iCs w:val="0"/>
      <w:sz w:val="20"/>
      <w:szCs w:val="20"/>
      <w:lang w:val="en-GB" w:eastAsia="en-US"/>
    </w:rPr>
  </w:style>
  <w:style w:type="paragraph" w:customStyle="1" w:styleId="opmerking">
    <w:name w:val="opmerking"/>
    <w:basedOn w:val="Standaard"/>
    <w:next w:val="Standaard"/>
    <w:link w:val="opmerkingChar"/>
    <w:rsid w:val="00E11691"/>
    <w:pPr>
      <w:tabs>
        <w:tab w:val="left" w:pos="1418"/>
      </w:tabs>
      <w:overflowPunct w:val="0"/>
      <w:autoSpaceDE w:val="0"/>
      <w:autoSpaceDN w:val="0"/>
      <w:adjustRightInd w:val="0"/>
      <w:spacing w:after="240" w:line="200" w:lineRule="atLeast"/>
      <w:jc w:val="left"/>
      <w:textAlignment w:val="baseline"/>
    </w:pPr>
    <w:rPr>
      <w:rFonts w:ascii="Arial" w:hAnsi="Arial"/>
      <w:sz w:val="18"/>
      <w:szCs w:val="20"/>
      <w:lang w:eastAsia="en-US"/>
    </w:rPr>
  </w:style>
  <w:style w:type="character" w:customStyle="1" w:styleId="opmerkingChar">
    <w:name w:val="opmerking Char"/>
    <w:link w:val="opmerking"/>
    <w:rsid w:val="00E11691"/>
    <w:rPr>
      <w:rFonts w:ascii="Arial" w:hAnsi="Arial"/>
      <w:sz w:val="18"/>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2661152">
      <w:bodyDiv w:val="1"/>
      <w:marLeft w:val="0"/>
      <w:marRight w:val="0"/>
      <w:marTop w:val="0"/>
      <w:marBottom w:val="0"/>
      <w:divBdr>
        <w:top w:val="none" w:sz="0" w:space="0" w:color="auto"/>
        <w:left w:val="none" w:sz="0" w:space="0" w:color="auto"/>
        <w:bottom w:val="none" w:sz="0" w:space="0" w:color="auto"/>
        <w:right w:val="none" w:sz="0" w:space="0" w:color="auto"/>
      </w:divBdr>
    </w:div>
    <w:div w:id="399334108">
      <w:bodyDiv w:val="1"/>
      <w:marLeft w:val="0"/>
      <w:marRight w:val="0"/>
      <w:marTop w:val="0"/>
      <w:marBottom w:val="0"/>
      <w:divBdr>
        <w:top w:val="none" w:sz="0" w:space="0" w:color="auto"/>
        <w:left w:val="none" w:sz="0" w:space="0" w:color="auto"/>
        <w:bottom w:val="none" w:sz="0" w:space="0" w:color="auto"/>
        <w:right w:val="none" w:sz="0" w:space="0" w:color="auto"/>
      </w:divBdr>
    </w:div>
    <w:div w:id="622688243">
      <w:bodyDiv w:val="1"/>
      <w:marLeft w:val="0"/>
      <w:marRight w:val="0"/>
      <w:marTop w:val="0"/>
      <w:marBottom w:val="0"/>
      <w:divBdr>
        <w:top w:val="none" w:sz="0" w:space="0" w:color="auto"/>
        <w:left w:val="none" w:sz="0" w:space="0" w:color="auto"/>
        <w:bottom w:val="none" w:sz="0" w:space="0" w:color="auto"/>
        <w:right w:val="none" w:sz="0" w:space="0" w:color="auto"/>
      </w:divBdr>
    </w:div>
    <w:div w:id="1051420013">
      <w:bodyDiv w:val="1"/>
      <w:marLeft w:val="0"/>
      <w:marRight w:val="0"/>
      <w:marTop w:val="0"/>
      <w:marBottom w:val="0"/>
      <w:divBdr>
        <w:top w:val="none" w:sz="0" w:space="0" w:color="auto"/>
        <w:left w:val="none" w:sz="0" w:space="0" w:color="auto"/>
        <w:bottom w:val="none" w:sz="0" w:space="0" w:color="auto"/>
        <w:right w:val="none" w:sz="0" w:space="0" w:color="auto"/>
      </w:divBdr>
    </w:div>
    <w:div w:id="1490436960">
      <w:bodyDiv w:val="1"/>
      <w:marLeft w:val="0"/>
      <w:marRight w:val="0"/>
      <w:marTop w:val="0"/>
      <w:marBottom w:val="0"/>
      <w:divBdr>
        <w:top w:val="none" w:sz="0" w:space="0" w:color="auto"/>
        <w:left w:val="none" w:sz="0" w:space="0" w:color="auto"/>
        <w:bottom w:val="none" w:sz="0" w:space="0" w:color="auto"/>
        <w:right w:val="none" w:sz="0" w:space="0" w:color="auto"/>
      </w:divBdr>
    </w:div>
    <w:div w:id="1758819404">
      <w:bodyDiv w:val="1"/>
      <w:marLeft w:val="0"/>
      <w:marRight w:val="0"/>
      <w:marTop w:val="0"/>
      <w:marBottom w:val="0"/>
      <w:divBdr>
        <w:top w:val="none" w:sz="0" w:space="0" w:color="auto"/>
        <w:left w:val="none" w:sz="0" w:space="0" w:color="auto"/>
        <w:bottom w:val="none" w:sz="0" w:space="0" w:color="auto"/>
        <w:right w:val="none" w:sz="0" w:space="0" w:color="auto"/>
      </w:divBdr>
    </w:div>
    <w:div w:id="1797214198">
      <w:bodyDiv w:val="1"/>
      <w:marLeft w:val="0"/>
      <w:marRight w:val="0"/>
      <w:marTop w:val="0"/>
      <w:marBottom w:val="0"/>
      <w:divBdr>
        <w:top w:val="none" w:sz="0" w:space="0" w:color="auto"/>
        <w:left w:val="none" w:sz="0" w:space="0" w:color="auto"/>
        <w:bottom w:val="none" w:sz="0" w:space="0" w:color="auto"/>
        <w:right w:val="none" w:sz="0" w:space="0" w:color="auto"/>
      </w:divBdr>
    </w:div>
    <w:div w:id="2074624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www.geonovum.nl/documenten/raamwerk-van-geo-standaarden" TargetMode="External"/><Relationship Id="rId26" Type="http://schemas.openxmlformats.org/officeDocument/2006/relationships/image" Target="media/image11.wmf"/><Relationship Id="rId39" Type="http://schemas.openxmlformats.org/officeDocument/2006/relationships/image" Target="media/image23.wmf"/><Relationship Id="rId21" Type="http://schemas.openxmlformats.org/officeDocument/2006/relationships/image" Target="media/image6.wmf"/><Relationship Id="rId34" Type="http://schemas.openxmlformats.org/officeDocument/2006/relationships/image" Target="media/image18.wmf"/><Relationship Id="rId42" Type="http://schemas.openxmlformats.org/officeDocument/2006/relationships/image" Target="media/image26.wmf"/><Relationship Id="rId47" Type="http://schemas.openxmlformats.org/officeDocument/2006/relationships/image" Target="media/image31.jpeg"/><Relationship Id="rId50" Type="http://schemas.openxmlformats.org/officeDocument/2006/relationships/image" Target="media/image34.wmf"/><Relationship Id="rId55" Type="http://schemas.openxmlformats.org/officeDocument/2006/relationships/image" Target="media/image39.wmf"/><Relationship Id="rId63" Type="http://schemas.openxmlformats.org/officeDocument/2006/relationships/image" Target="media/image47.wmf"/><Relationship Id="rId68" Type="http://schemas.openxmlformats.org/officeDocument/2006/relationships/image" Target="cid:part1.02020806.07060509@tudelft.nl" TargetMode="External"/><Relationship Id="rId76" Type="http://schemas.openxmlformats.org/officeDocument/2006/relationships/hyperlink" Target="http://data.gwsw.nl/vrijvervalrioolleiding" TargetMode="External"/><Relationship Id="rId84"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4.wmf"/><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wmf"/><Relationship Id="rId11" Type="http://schemas.openxmlformats.org/officeDocument/2006/relationships/header" Target="header1.xml"/><Relationship Id="rId24" Type="http://schemas.openxmlformats.org/officeDocument/2006/relationships/image" Target="media/image9.wmf"/><Relationship Id="rId32" Type="http://schemas.openxmlformats.org/officeDocument/2006/relationships/image" Target="media/image16.wmf"/><Relationship Id="rId37" Type="http://schemas.openxmlformats.org/officeDocument/2006/relationships/image" Target="media/image21.wmf"/><Relationship Id="rId40" Type="http://schemas.openxmlformats.org/officeDocument/2006/relationships/image" Target="media/image24.wmf"/><Relationship Id="rId45" Type="http://schemas.openxmlformats.org/officeDocument/2006/relationships/image" Target="media/image29.wmf"/><Relationship Id="rId53" Type="http://schemas.openxmlformats.org/officeDocument/2006/relationships/image" Target="media/image37.wmf"/><Relationship Id="rId58" Type="http://schemas.openxmlformats.org/officeDocument/2006/relationships/image" Target="media/image42.wmf"/><Relationship Id="rId66" Type="http://schemas.openxmlformats.org/officeDocument/2006/relationships/image" Target="media/image50.wmf"/><Relationship Id="rId74" Type="http://schemas.openxmlformats.org/officeDocument/2006/relationships/hyperlink" Target="http://sparql.gwsw.nl" TargetMode="External"/><Relationship Id="rId79" Type="http://schemas.openxmlformats.org/officeDocument/2006/relationships/image" Target="media/image56.emf"/><Relationship Id="rId5" Type="http://schemas.openxmlformats.org/officeDocument/2006/relationships/settings" Target="settings.xml"/><Relationship Id="rId61" Type="http://schemas.openxmlformats.org/officeDocument/2006/relationships/image" Target="media/image45.wmf"/><Relationship Id="rId82" Type="http://schemas.openxmlformats.org/officeDocument/2006/relationships/fontTable" Target="fontTable.xml"/><Relationship Id="rId10" Type="http://schemas.openxmlformats.org/officeDocument/2006/relationships/image" Target="cid:image004.png@01CFD247.FB21A1B0" TargetMode="External"/><Relationship Id="rId19" Type="http://schemas.openxmlformats.org/officeDocument/2006/relationships/hyperlink" Target="http://www.riool.net/gegevenswoordenboek" TargetMode="External"/><Relationship Id="rId31" Type="http://schemas.openxmlformats.org/officeDocument/2006/relationships/hyperlink" Target="http://data.gwsw.nl/binnenonderkantbuis" TargetMode="External"/><Relationship Id="rId44" Type="http://schemas.openxmlformats.org/officeDocument/2006/relationships/image" Target="media/image28.wmf"/><Relationship Id="rId52" Type="http://schemas.openxmlformats.org/officeDocument/2006/relationships/image" Target="media/image36.wmf"/><Relationship Id="rId60" Type="http://schemas.openxmlformats.org/officeDocument/2006/relationships/image" Target="media/image44.wmf"/><Relationship Id="rId65" Type="http://schemas.openxmlformats.org/officeDocument/2006/relationships/image" Target="media/image49.wmf"/><Relationship Id="rId73" Type="http://schemas.openxmlformats.org/officeDocument/2006/relationships/hyperlink" Target="http://data.gwsw.nl" TargetMode="External"/><Relationship Id="rId78" Type="http://schemas.openxmlformats.org/officeDocument/2006/relationships/hyperlink" Target="http://www.riool.net/-/informatiemodel-stedelijk-water-ter-visie" TargetMode="External"/><Relationship Id="rId81" Type="http://schemas.openxmlformats.org/officeDocument/2006/relationships/image" Target="media/image5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7.wmf"/><Relationship Id="rId27" Type="http://schemas.openxmlformats.org/officeDocument/2006/relationships/image" Target="media/image12.wmf"/><Relationship Id="rId30" Type="http://schemas.openxmlformats.org/officeDocument/2006/relationships/image" Target="media/image15.png"/><Relationship Id="rId35" Type="http://schemas.openxmlformats.org/officeDocument/2006/relationships/image" Target="media/image19.wmf"/><Relationship Id="rId43" Type="http://schemas.openxmlformats.org/officeDocument/2006/relationships/image" Target="media/image27.wmf"/><Relationship Id="rId48" Type="http://schemas.openxmlformats.org/officeDocument/2006/relationships/image" Target="media/image32.png"/><Relationship Id="rId56" Type="http://schemas.openxmlformats.org/officeDocument/2006/relationships/image" Target="media/image40.wmf"/><Relationship Id="rId64" Type="http://schemas.openxmlformats.org/officeDocument/2006/relationships/image" Target="media/image48.wmf"/><Relationship Id="rId69" Type="http://schemas.openxmlformats.org/officeDocument/2006/relationships/image" Target="media/image52.wmf"/><Relationship Id="rId77" Type="http://schemas.openxmlformats.org/officeDocument/2006/relationships/hyperlink" Target="http://www.geonovum.nl/sites/default/files/Geometrieinmodelengml_1.0.pdf" TargetMode="External"/><Relationship Id="rId8" Type="http://schemas.openxmlformats.org/officeDocument/2006/relationships/endnotes" Target="endnotes.xml"/><Relationship Id="rId51" Type="http://schemas.openxmlformats.org/officeDocument/2006/relationships/image" Target="media/image35.wmf"/><Relationship Id="rId72" Type="http://schemas.openxmlformats.org/officeDocument/2006/relationships/image" Target="media/image55.wmf"/><Relationship Id="rId80"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comments" Target="comments.xml"/><Relationship Id="rId25" Type="http://schemas.openxmlformats.org/officeDocument/2006/relationships/image" Target="media/image10.wmf"/><Relationship Id="rId33" Type="http://schemas.openxmlformats.org/officeDocument/2006/relationships/image" Target="media/image17.wmf"/><Relationship Id="rId38" Type="http://schemas.openxmlformats.org/officeDocument/2006/relationships/image" Target="media/image22.wmf"/><Relationship Id="rId46" Type="http://schemas.openxmlformats.org/officeDocument/2006/relationships/image" Target="media/image30.wmf"/><Relationship Id="rId59" Type="http://schemas.openxmlformats.org/officeDocument/2006/relationships/image" Target="media/image43.wmf"/><Relationship Id="rId67" Type="http://schemas.openxmlformats.org/officeDocument/2006/relationships/image" Target="media/image51.png"/><Relationship Id="rId20" Type="http://schemas.openxmlformats.org/officeDocument/2006/relationships/image" Target="media/image5.wmf"/><Relationship Id="rId41" Type="http://schemas.openxmlformats.org/officeDocument/2006/relationships/image" Target="media/image25.wmf"/><Relationship Id="rId54" Type="http://schemas.openxmlformats.org/officeDocument/2006/relationships/image" Target="media/image38.wmf"/><Relationship Id="rId62" Type="http://schemas.openxmlformats.org/officeDocument/2006/relationships/image" Target="media/image46.wmf"/><Relationship Id="rId70" Type="http://schemas.openxmlformats.org/officeDocument/2006/relationships/image" Target="media/image53.wmf"/><Relationship Id="rId75" Type="http://schemas.openxmlformats.org/officeDocument/2006/relationships/hyperlink" Target="http://data.gwsw.nl/%7bterm%7d"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wmf"/><Relationship Id="rId28" Type="http://schemas.openxmlformats.org/officeDocument/2006/relationships/image" Target="media/image13.wmf"/><Relationship Id="rId36" Type="http://schemas.openxmlformats.org/officeDocument/2006/relationships/image" Target="media/image20.wmf"/><Relationship Id="rId49" Type="http://schemas.openxmlformats.org/officeDocument/2006/relationships/image" Target="media/image33.wmf"/><Relationship Id="rId57" Type="http://schemas.openxmlformats.org/officeDocument/2006/relationships/image" Target="media/image41.wm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59D9B8-4FE3-4F54-AF26-067AA94E0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13982</Words>
  <Characters>98965</Characters>
  <Application>Microsoft Office Word</Application>
  <DocSecurity>0</DocSecurity>
  <Lines>824</Lines>
  <Paragraphs>225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Dataspecificatie IMKL2015</vt:lpstr>
      <vt:lpstr>@Titelopdracht@</vt:lpstr>
    </vt:vector>
  </TitlesOfParts>
  <Company>Geonovum</Company>
  <LinksUpToDate>false</LinksUpToDate>
  <CharactersWithSpaces>112722</CharactersWithSpaces>
  <SharedDoc>false</SharedDoc>
  <HLinks>
    <vt:vector size="66" baseType="variant">
      <vt:variant>
        <vt:i4>1441843</vt:i4>
      </vt:variant>
      <vt:variant>
        <vt:i4>62</vt:i4>
      </vt:variant>
      <vt:variant>
        <vt:i4>0</vt:i4>
      </vt:variant>
      <vt:variant>
        <vt:i4>5</vt:i4>
      </vt:variant>
      <vt:variant>
        <vt:lpwstr/>
      </vt:variant>
      <vt:variant>
        <vt:lpwstr>_Toc237765008</vt:lpwstr>
      </vt:variant>
      <vt:variant>
        <vt:i4>1441843</vt:i4>
      </vt:variant>
      <vt:variant>
        <vt:i4>56</vt:i4>
      </vt:variant>
      <vt:variant>
        <vt:i4>0</vt:i4>
      </vt:variant>
      <vt:variant>
        <vt:i4>5</vt:i4>
      </vt:variant>
      <vt:variant>
        <vt:lpwstr/>
      </vt:variant>
      <vt:variant>
        <vt:lpwstr>_Toc237765007</vt:lpwstr>
      </vt:variant>
      <vt:variant>
        <vt:i4>1441843</vt:i4>
      </vt:variant>
      <vt:variant>
        <vt:i4>50</vt:i4>
      </vt:variant>
      <vt:variant>
        <vt:i4>0</vt:i4>
      </vt:variant>
      <vt:variant>
        <vt:i4>5</vt:i4>
      </vt:variant>
      <vt:variant>
        <vt:lpwstr/>
      </vt:variant>
      <vt:variant>
        <vt:lpwstr>_Toc237765006</vt:lpwstr>
      </vt:variant>
      <vt:variant>
        <vt:i4>1441843</vt:i4>
      </vt:variant>
      <vt:variant>
        <vt:i4>44</vt:i4>
      </vt:variant>
      <vt:variant>
        <vt:i4>0</vt:i4>
      </vt:variant>
      <vt:variant>
        <vt:i4>5</vt:i4>
      </vt:variant>
      <vt:variant>
        <vt:lpwstr/>
      </vt:variant>
      <vt:variant>
        <vt:lpwstr>_Toc237765005</vt:lpwstr>
      </vt:variant>
      <vt:variant>
        <vt:i4>1441843</vt:i4>
      </vt:variant>
      <vt:variant>
        <vt:i4>38</vt:i4>
      </vt:variant>
      <vt:variant>
        <vt:i4>0</vt:i4>
      </vt:variant>
      <vt:variant>
        <vt:i4>5</vt:i4>
      </vt:variant>
      <vt:variant>
        <vt:lpwstr/>
      </vt:variant>
      <vt:variant>
        <vt:lpwstr>_Toc237765004</vt:lpwstr>
      </vt:variant>
      <vt:variant>
        <vt:i4>1441843</vt:i4>
      </vt:variant>
      <vt:variant>
        <vt:i4>32</vt:i4>
      </vt:variant>
      <vt:variant>
        <vt:i4>0</vt:i4>
      </vt:variant>
      <vt:variant>
        <vt:i4>5</vt:i4>
      </vt:variant>
      <vt:variant>
        <vt:lpwstr/>
      </vt:variant>
      <vt:variant>
        <vt:lpwstr>_Toc237765003</vt:lpwstr>
      </vt:variant>
      <vt:variant>
        <vt:i4>1441843</vt:i4>
      </vt:variant>
      <vt:variant>
        <vt:i4>26</vt:i4>
      </vt:variant>
      <vt:variant>
        <vt:i4>0</vt:i4>
      </vt:variant>
      <vt:variant>
        <vt:i4>5</vt:i4>
      </vt:variant>
      <vt:variant>
        <vt:lpwstr/>
      </vt:variant>
      <vt:variant>
        <vt:lpwstr>_Toc237765002</vt:lpwstr>
      </vt:variant>
      <vt:variant>
        <vt:i4>1441843</vt:i4>
      </vt:variant>
      <vt:variant>
        <vt:i4>20</vt:i4>
      </vt:variant>
      <vt:variant>
        <vt:i4>0</vt:i4>
      </vt:variant>
      <vt:variant>
        <vt:i4>5</vt:i4>
      </vt:variant>
      <vt:variant>
        <vt:lpwstr/>
      </vt:variant>
      <vt:variant>
        <vt:lpwstr>_Toc237765001</vt:lpwstr>
      </vt:variant>
      <vt:variant>
        <vt:i4>1441843</vt:i4>
      </vt:variant>
      <vt:variant>
        <vt:i4>14</vt:i4>
      </vt:variant>
      <vt:variant>
        <vt:i4>0</vt:i4>
      </vt:variant>
      <vt:variant>
        <vt:i4>5</vt:i4>
      </vt:variant>
      <vt:variant>
        <vt:lpwstr/>
      </vt:variant>
      <vt:variant>
        <vt:lpwstr>_Toc237765000</vt:lpwstr>
      </vt:variant>
      <vt:variant>
        <vt:i4>1966138</vt:i4>
      </vt:variant>
      <vt:variant>
        <vt:i4>8</vt:i4>
      </vt:variant>
      <vt:variant>
        <vt:i4>0</vt:i4>
      </vt:variant>
      <vt:variant>
        <vt:i4>5</vt:i4>
      </vt:variant>
      <vt:variant>
        <vt:lpwstr/>
      </vt:variant>
      <vt:variant>
        <vt:lpwstr>_Toc237764999</vt:lpwstr>
      </vt:variant>
      <vt:variant>
        <vt:i4>1966138</vt:i4>
      </vt:variant>
      <vt:variant>
        <vt:i4>2</vt:i4>
      </vt:variant>
      <vt:variant>
        <vt:i4>0</vt:i4>
      </vt:variant>
      <vt:variant>
        <vt:i4>5</vt:i4>
      </vt:variant>
      <vt:variant>
        <vt:lpwstr/>
      </vt:variant>
      <vt:variant>
        <vt:lpwstr>_Toc237764998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Dataspecificatie IMKL2015</dc:title>
  <dc:subject>@Opdrachtgever@</dc:subject>
  <dc:creator>Paul Janssen</dc:creator>
  <cp:lastModifiedBy>Postema H.P.</cp:lastModifiedBy>
  <cp:revision>17</cp:revision>
  <cp:lastPrinted>2016-02-17T15:15:00Z</cp:lastPrinted>
  <dcterms:created xsi:type="dcterms:W3CDTF">2016-11-17T14:12:00Z</dcterms:created>
  <dcterms:modified xsi:type="dcterms:W3CDTF">2017-02-06T09:13:00Z</dcterms:modified>
</cp:coreProperties>
</file>